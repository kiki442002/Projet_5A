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lang w:val="fr-FR"/>
        </w:rPr>
        <w:id w:val="1314911209"/>
        <w:docPartObj>
          <w:docPartGallery w:val="Cover Pages"/>
          <w:docPartUnique/>
        </w:docPartObj>
      </w:sdtPr>
      <w:sdtEndPr>
        <w:rPr>
          <w:sz w:val="28"/>
        </w:rPr>
      </w:sdtEndPr>
      <w:sdtContent>
        <w:p w14:paraId="0D57788C" w14:textId="77777777" w:rsidR="002A4F5E" w:rsidRPr="009512C7" w:rsidRDefault="002A4F5E">
          <w:pPr>
            <w:pStyle w:val="NoSpacing"/>
            <w:rPr>
              <w:sz w:val="2"/>
              <w:lang w:val="fr-FR"/>
            </w:rPr>
          </w:pPr>
        </w:p>
        <w:p w14:paraId="6FB83FAA" w14:textId="77777777" w:rsidR="002A4F5E" w:rsidRPr="009512C7" w:rsidRDefault="002A4F5E">
          <w:r w:rsidRPr="009512C7">
            <w:rPr>
              <w:noProof/>
            </w:rPr>
            <mc:AlternateContent>
              <mc:Choice Requires="wps">
                <w:drawing>
                  <wp:anchor distT="0" distB="0" distL="114300" distR="114300" simplePos="0" relativeHeight="251651072" behindDoc="0" locked="0" layoutInCell="1" allowOverlap="1" wp14:anchorId="07334EBA" wp14:editId="565FF08A">
                    <wp:simplePos x="0" y="0"/>
                    <wp:positionH relativeFrom="page">
                      <wp:posOffset>913130</wp:posOffset>
                    </wp:positionH>
                    <wp:positionV relativeFrom="margin">
                      <wp:posOffset>190500</wp:posOffset>
                    </wp:positionV>
                    <wp:extent cx="5943600" cy="914400"/>
                    <wp:effectExtent l="0" t="0" r="0" b="3810"/>
                    <wp:wrapNone/>
                    <wp:docPr id="62" name="Zone de texte 5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fr-FR"/>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774029D" w14:textId="756DE1E8" w:rsidR="002A4F5E" w:rsidRPr="002A4F5E" w:rsidRDefault="002A4F5E">
                                    <w:pPr>
                                      <w:pStyle w:val="NoSpacing"/>
                                      <w:rPr>
                                        <w:rFonts w:asciiTheme="majorHAnsi" w:eastAsiaTheme="majorEastAsia" w:hAnsiTheme="majorHAnsi" w:cstheme="majorBidi"/>
                                        <w:caps/>
                                        <w:color w:val="8496B0" w:themeColor="text2" w:themeTint="99"/>
                                        <w:sz w:val="68"/>
                                        <w:szCs w:val="68"/>
                                        <w:lang w:val="fr-FR"/>
                                      </w:rPr>
                                    </w:pPr>
                                    <w:r w:rsidRPr="002A4F5E">
                                      <w:rPr>
                                        <w:rFonts w:asciiTheme="majorHAnsi" w:eastAsiaTheme="majorEastAsia" w:hAnsiTheme="majorHAnsi" w:cstheme="majorBidi"/>
                                        <w:caps/>
                                        <w:color w:val="8496B0" w:themeColor="text2" w:themeTint="99"/>
                                        <w:sz w:val="64"/>
                                        <w:szCs w:val="64"/>
                                        <w:lang w:val="fr-FR"/>
                                      </w:rPr>
                                      <w:t>Rapport</w:t>
                                    </w:r>
                                    <w:r>
                                      <w:rPr>
                                        <w:rFonts w:asciiTheme="majorHAnsi" w:eastAsiaTheme="majorEastAsia" w:hAnsiTheme="majorHAnsi" w:cstheme="majorBidi"/>
                                        <w:caps/>
                                        <w:color w:val="8496B0" w:themeColor="text2" w:themeTint="99"/>
                                        <w:sz w:val="64"/>
                                        <w:szCs w:val="64"/>
                                        <w:lang w:val="fr-FR"/>
                                      </w:rPr>
                                      <w:t xml:space="preserve"> de projet</w:t>
                                    </w:r>
                                    <w:r w:rsidRPr="002A4F5E">
                                      <w:rPr>
                                        <w:rFonts w:asciiTheme="majorHAnsi" w:eastAsiaTheme="majorEastAsia" w:hAnsiTheme="majorHAnsi" w:cstheme="majorBidi"/>
                                        <w:caps/>
                                        <w:color w:val="8496B0" w:themeColor="text2" w:themeTint="99"/>
                                        <w:sz w:val="64"/>
                                        <w:szCs w:val="64"/>
                                        <w:lang w:val="fr-FR"/>
                                      </w:rPr>
                                      <w:t xml:space="preserve"> </w:t>
                                    </w:r>
                                  </w:p>
                                </w:sdtContent>
                              </w:sdt>
                              <w:p w14:paraId="18952D16" w14:textId="77777777" w:rsidR="002A4F5E" w:rsidRPr="002A4F5E" w:rsidRDefault="00000000">
                                <w:pPr>
                                  <w:pStyle w:val="NoSpacing"/>
                                  <w:spacing w:before="120"/>
                                  <w:rPr>
                                    <w:color w:val="4472C4" w:themeColor="accent1"/>
                                    <w:sz w:val="36"/>
                                    <w:szCs w:val="36"/>
                                    <w:lang w:val="fr-FR"/>
                                  </w:rPr>
                                </w:pPr>
                                <w:sdt>
                                  <w:sdtPr>
                                    <w:rPr>
                                      <w:color w:val="4472C4" w:themeColor="accent1"/>
                                      <w:sz w:val="36"/>
                                      <w:szCs w:val="36"/>
                                      <w:lang w:val="fr-FR"/>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A4F5E" w:rsidRPr="002A4F5E">
                                      <w:rPr>
                                        <w:color w:val="4472C4" w:themeColor="accent1"/>
                                        <w:sz w:val="36"/>
                                        <w:szCs w:val="36"/>
                                        <w:lang w:val="fr-FR"/>
                                      </w:rPr>
                                      <w:t>Acquisition de signaux et classification en temps réel</w:t>
                                    </w:r>
                                  </w:sdtContent>
                                </w:sdt>
                                <w:r w:rsidR="002A4F5E" w:rsidRPr="002A4F5E">
                                  <w:rPr>
                                    <w:lang w:val="fr-FR"/>
                                  </w:rPr>
                                  <w:t xml:space="preserve"> </w:t>
                                </w:r>
                              </w:p>
                              <w:p w14:paraId="2DEF559F" w14:textId="77777777" w:rsidR="002A4F5E" w:rsidRPr="002A4F5E" w:rsidRDefault="002A4F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334EBA" id="_x0000_t202" coordsize="21600,21600" o:spt="202" path="m,l,21600r21600,l21600,xe">
                    <v:stroke joinstyle="miter"/>
                    <v:path gradientshapeok="t" o:connecttype="rect"/>
                  </v:shapetype>
                  <v:shape id="Zone de texte 52" o:spid="_x0000_s1026" type="#_x0000_t202" style="position:absolute;left:0;text-align:left;margin-left:71.9pt;margin-top:15pt;width:468pt;height:1in;z-index:25165107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&#13;&#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fr-FR"/>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774029D" w14:textId="756DE1E8" w:rsidR="002A4F5E" w:rsidRPr="002A4F5E" w:rsidRDefault="002A4F5E">
                              <w:pPr>
                                <w:pStyle w:val="NoSpacing"/>
                                <w:rPr>
                                  <w:rFonts w:asciiTheme="majorHAnsi" w:eastAsiaTheme="majorEastAsia" w:hAnsiTheme="majorHAnsi" w:cstheme="majorBidi"/>
                                  <w:caps/>
                                  <w:color w:val="8496B0" w:themeColor="text2" w:themeTint="99"/>
                                  <w:sz w:val="68"/>
                                  <w:szCs w:val="68"/>
                                  <w:lang w:val="fr-FR"/>
                                </w:rPr>
                              </w:pPr>
                              <w:r w:rsidRPr="002A4F5E">
                                <w:rPr>
                                  <w:rFonts w:asciiTheme="majorHAnsi" w:eastAsiaTheme="majorEastAsia" w:hAnsiTheme="majorHAnsi" w:cstheme="majorBidi"/>
                                  <w:caps/>
                                  <w:color w:val="8496B0" w:themeColor="text2" w:themeTint="99"/>
                                  <w:sz w:val="64"/>
                                  <w:szCs w:val="64"/>
                                  <w:lang w:val="fr-FR"/>
                                </w:rPr>
                                <w:t>Rapport</w:t>
                              </w:r>
                              <w:r>
                                <w:rPr>
                                  <w:rFonts w:asciiTheme="majorHAnsi" w:eastAsiaTheme="majorEastAsia" w:hAnsiTheme="majorHAnsi" w:cstheme="majorBidi"/>
                                  <w:caps/>
                                  <w:color w:val="8496B0" w:themeColor="text2" w:themeTint="99"/>
                                  <w:sz w:val="64"/>
                                  <w:szCs w:val="64"/>
                                  <w:lang w:val="fr-FR"/>
                                </w:rPr>
                                <w:t xml:space="preserve"> de projet</w:t>
                              </w:r>
                              <w:r w:rsidRPr="002A4F5E">
                                <w:rPr>
                                  <w:rFonts w:asciiTheme="majorHAnsi" w:eastAsiaTheme="majorEastAsia" w:hAnsiTheme="majorHAnsi" w:cstheme="majorBidi"/>
                                  <w:caps/>
                                  <w:color w:val="8496B0" w:themeColor="text2" w:themeTint="99"/>
                                  <w:sz w:val="64"/>
                                  <w:szCs w:val="64"/>
                                  <w:lang w:val="fr-FR"/>
                                </w:rPr>
                                <w:t xml:space="preserve"> </w:t>
                              </w:r>
                            </w:p>
                          </w:sdtContent>
                        </w:sdt>
                        <w:p w14:paraId="18952D16" w14:textId="77777777" w:rsidR="002A4F5E" w:rsidRPr="002A4F5E" w:rsidRDefault="00000000">
                          <w:pPr>
                            <w:pStyle w:val="NoSpacing"/>
                            <w:spacing w:before="120"/>
                            <w:rPr>
                              <w:color w:val="4472C4" w:themeColor="accent1"/>
                              <w:sz w:val="36"/>
                              <w:szCs w:val="36"/>
                              <w:lang w:val="fr-FR"/>
                            </w:rPr>
                          </w:pPr>
                          <w:sdt>
                            <w:sdtPr>
                              <w:rPr>
                                <w:color w:val="4472C4" w:themeColor="accent1"/>
                                <w:sz w:val="36"/>
                                <w:szCs w:val="36"/>
                                <w:lang w:val="fr-FR"/>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A4F5E" w:rsidRPr="002A4F5E">
                                <w:rPr>
                                  <w:color w:val="4472C4" w:themeColor="accent1"/>
                                  <w:sz w:val="36"/>
                                  <w:szCs w:val="36"/>
                                  <w:lang w:val="fr-FR"/>
                                </w:rPr>
                                <w:t>Acquisition de signaux et classification en temps réel</w:t>
                              </w:r>
                            </w:sdtContent>
                          </w:sdt>
                          <w:r w:rsidR="002A4F5E" w:rsidRPr="002A4F5E">
                            <w:rPr>
                              <w:lang w:val="fr-FR"/>
                            </w:rPr>
                            <w:t xml:space="preserve"> </w:t>
                          </w:r>
                        </w:p>
                        <w:p w14:paraId="2DEF559F" w14:textId="77777777" w:rsidR="002A4F5E" w:rsidRPr="002A4F5E" w:rsidRDefault="002A4F5E"/>
                      </w:txbxContent>
                    </v:textbox>
                    <w10:wrap anchorx="page" anchory="margin"/>
                  </v:shape>
                </w:pict>
              </mc:Fallback>
            </mc:AlternateContent>
          </w:r>
          <w:r w:rsidRPr="009512C7">
            <w:rPr>
              <w:noProof/>
              <w:color w:val="4472C4" w:themeColor="accent1"/>
              <w:sz w:val="36"/>
              <w:szCs w:val="36"/>
            </w:rPr>
            <mc:AlternateContent>
              <mc:Choice Requires="wpg">
                <w:drawing>
                  <wp:anchor distT="0" distB="0" distL="114300" distR="114300" simplePos="0" relativeHeight="251650048" behindDoc="1" locked="0" layoutInCell="1" allowOverlap="1" wp14:anchorId="399BB619" wp14:editId="25A5C05D">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EB9E6E7" id="Groupe 2" o:spid="_x0000_s1026" style="position:absolute;margin-left:0;margin-top:0;width:432.65pt;height:448.55pt;z-index:-25166643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PvQ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">
                    <o:lock v:ext="edit" aspectratio="t"/>
                    <v:shape id="Forme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&#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&#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&#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&#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" path="m,2732r,-4l2722,r5,5l,2732xe" filled="f" stroked="f">
                      <v:path arrowok="t" o:connecttype="custom" o:connectlocs="0,4337050;0,4330700;4321175,0;4329113,7938;0,4337050" o:connectangles="0,0,0,0,0"/>
                    </v:shape>
                    <w10:wrap anchorx="page" anchory="page"/>
                  </v:group>
                </w:pict>
              </mc:Fallback>
            </mc:AlternateContent>
          </w:r>
          <w:r w:rsidRPr="009512C7">
            <w:rPr>
              <w:noProof/>
            </w:rPr>
            <mc:AlternateContent>
              <mc:Choice Requires="wps">
                <w:drawing>
                  <wp:anchor distT="0" distB="0" distL="114300" distR="114300" simplePos="0" relativeHeight="251649024" behindDoc="0" locked="0" layoutInCell="1" allowOverlap="1" wp14:anchorId="62D17D1C" wp14:editId="19B98666">
                    <wp:simplePos x="0" y="0"/>
                    <wp:positionH relativeFrom="page">
                      <wp:align>center</wp:align>
                    </wp:positionH>
                    <wp:positionV relativeFrom="margin">
                      <wp:align>bottom</wp:align>
                    </wp:positionV>
                    <wp:extent cx="5943600" cy="374904"/>
                    <wp:effectExtent l="0" t="0" r="0" b="2540"/>
                    <wp:wrapNone/>
                    <wp:docPr id="69" name="Zone de texte 5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25E340" w14:textId="77777777" w:rsidR="002A4F5E" w:rsidRDefault="00000000">
                                <w:pPr>
                                  <w:pStyle w:val="NoSpacing"/>
                                  <w:jc w:val="right"/>
                                  <w:rPr>
                                    <w:color w:val="4472C4" w:themeColor="accent1"/>
                                    <w:sz w:val="36"/>
                                    <w:szCs w:val="36"/>
                                  </w:rPr>
                                </w:pPr>
                                <w:sdt>
                                  <w:sdtPr>
                                    <w:rPr>
                                      <w:color w:val="4472C4" w:themeColor="accent1"/>
                                      <w:sz w:val="36"/>
                                      <w:szCs w:val="36"/>
                                    </w:rPr>
                                    <w:alias w:val="École"/>
                                    <w:tag w:val="École"/>
                                    <w:id w:val="1850680582"/>
                                    <w:dataBinding w:prefixMappings="xmlns:ns0='http://schemas.openxmlformats.org/officeDocument/2006/extended-properties' " w:xpath="/ns0:Properties[1]/ns0:Company[1]" w:storeItemID="{6668398D-A668-4E3E-A5EB-62B293D839F1}"/>
                                    <w:text/>
                                  </w:sdtPr>
                                  <w:sdtContent>
                                    <w:r w:rsidR="002A4F5E">
                                      <w:rPr>
                                        <w:color w:val="4472C4" w:themeColor="accent1"/>
                                        <w:sz w:val="36"/>
                                        <w:szCs w:val="36"/>
                                      </w:rPr>
                                      <w:t>Killian PICOT</w:t>
                                    </w:r>
                                  </w:sdtContent>
                                </w:sdt>
                              </w:p>
                              <w:sdt>
                                <w:sdtPr>
                                  <w:rPr>
                                    <w:color w:val="4472C4" w:themeColor="accent1"/>
                                    <w:sz w:val="36"/>
                                    <w:szCs w:val="36"/>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Content>
                                  <w:p w14:paraId="468BCE3D" w14:textId="77777777" w:rsidR="002A4F5E" w:rsidRDefault="002A4F5E">
                                    <w:pPr>
                                      <w:pStyle w:val="NoSpacing"/>
                                      <w:jc w:val="right"/>
                                      <w:rPr>
                                        <w:color w:val="4472C4" w:themeColor="accent1"/>
                                        <w:sz w:val="36"/>
                                        <w:szCs w:val="36"/>
                                      </w:rPr>
                                    </w:pPr>
                                    <w:r>
                                      <w:rPr>
                                        <w:color w:val="4472C4" w:themeColor="accent1"/>
                                        <w:sz w:val="36"/>
                                        <w:szCs w:val="36"/>
                                      </w:rPr>
                                      <w:t>5A ASTRE 2024 - 2025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2D17D1C" id="Zone de texte 59" o:spid="_x0000_s1027" type="#_x0000_t202" style="position:absolute;left:0;text-align:left;margin-left:0;margin-top:0;width:468pt;height:29.5pt;z-index:25164902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" filled="f" stroked="f" strokeweight=".5pt">
                    <v:textbox style="mso-fit-shape-to-text:t" inset="0,0,0,0">
                      <w:txbxContent>
                        <w:p w14:paraId="1625E340" w14:textId="77777777" w:rsidR="002A4F5E" w:rsidRDefault="00000000">
                          <w:pPr>
                            <w:pStyle w:val="NoSpacing"/>
                            <w:jc w:val="right"/>
                            <w:rPr>
                              <w:color w:val="4472C4" w:themeColor="accent1"/>
                              <w:sz w:val="36"/>
                              <w:szCs w:val="36"/>
                            </w:rPr>
                          </w:pPr>
                          <w:sdt>
                            <w:sdtPr>
                              <w:rPr>
                                <w:color w:val="4472C4" w:themeColor="accent1"/>
                                <w:sz w:val="36"/>
                                <w:szCs w:val="36"/>
                              </w:rPr>
                              <w:alias w:val="École"/>
                              <w:tag w:val="École"/>
                              <w:id w:val="1850680582"/>
                              <w:dataBinding w:prefixMappings="xmlns:ns0='http://schemas.openxmlformats.org/officeDocument/2006/extended-properties' " w:xpath="/ns0:Properties[1]/ns0:Company[1]" w:storeItemID="{6668398D-A668-4E3E-A5EB-62B293D839F1}"/>
                              <w:text/>
                            </w:sdtPr>
                            <w:sdtContent>
                              <w:r w:rsidR="002A4F5E">
                                <w:rPr>
                                  <w:color w:val="4472C4" w:themeColor="accent1"/>
                                  <w:sz w:val="36"/>
                                  <w:szCs w:val="36"/>
                                </w:rPr>
                                <w:t>Killian PICOT</w:t>
                              </w:r>
                            </w:sdtContent>
                          </w:sdt>
                        </w:p>
                        <w:sdt>
                          <w:sdtPr>
                            <w:rPr>
                              <w:color w:val="4472C4" w:themeColor="accent1"/>
                              <w:sz w:val="36"/>
                              <w:szCs w:val="36"/>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Content>
                            <w:p w14:paraId="468BCE3D" w14:textId="77777777" w:rsidR="002A4F5E" w:rsidRDefault="002A4F5E">
                              <w:pPr>
                                <w:pStyle w:val="NoSpacing"/>
                                <w:jc w:val="right"/>
                                <w:rPr>
                                  <w:color w:val="4472C4" w:themeColor="accent1"/>
                                  <w:sz w:val="36"/>
                                  <w:szCs w:val="36"/>
                                </w:rPr>
                              </w:pPr>
                              <w:r>
                                <w:rPr>
                                  <w:color w:val="4472C4" w:themeColor="accent1"/>
                                  <w:sz w:val="36"/>
                                  <w:szCs w:val="36"/>
                                </w:rPr>
                                <w:t>5A ASTRE 2024 - 2025</w:t>
                              </w:r>
                            </w:p>
                          </w:sdtContent>
                        </w:sdt>
                      </w:txbxContent>
                    </v:textbox>
                    <w10:wrap anchorx="page" anchory="margin"/>
                  </v:shape>
                </w:pict>
              </mc:Fallback>
            </mc:AlternateContent>
          </w:r>
        </w:p>
        <w:p w14:paraId="0A6F4E6D" w14:textId="77777777" w:rsidR="002A4F5E" w:rsidRPr="009512C7" w:rsidRDefault="002A4F5E" w:rsidP="002A4F5E">
          <w:r w:rsidRPr="009512C7">
            <w:rPr>
              <w:sz w:val="24"/>
            </w:rPr>
            <w:br w:type="page"/>
          </w:r>
        </w:p>
        <w:p w14:paraId="6B207433" w14:textId="77777777" w:rsidR="002A4F5E" w:rsidRPr="009512C7" w:rsidRDefault="00000000" w:rsidP="002A4F5E"/>
      </w:sdtContent>
    </w:sdt>
    <w:sdt>
      <w:sdtPr>
        <w:id w:val="1660040249"/>
        <w:docPartObj>
          <w:docPartGallery w:val="Table of Contents"/>
          <w:docPartUnique/>
        </w:docPartObj>
      </w:sdtPr>
      <w:sdtEndPr>
        <w:rPr>
          <w:b/>
          <w:bCs/>
          <w:noProof/>
        </w:rPr>
      </w:sdtEndPr>
      <w:sdtContent>
        <w:p w14:paraId="5716C91A" w14:textId="77777777" w:rsidR="002A4F5E" w:rsidRPr="009512C7" w:rsidRDefault="002A4F5E" w:rsidP="002A4F5E">
          <w:pPr>
            <w:rPr>
              <w:sz w:val="24"/>
            </w:rPr>
          </w:pPr>
          <w:r w:rsidRPr="009512C7">
            <w:rPr>
              <w:b/>
              <w:bCs/>
              <w:sz w:val="40"/>
              <w:szCs w:val="40"/>
            </w:rPr>
            <w:t>Table</w:t>
          </w:r>
          <w:r w:rsidR="003302AE" w:rsidRPr="009512C7">
            <w:rPr>
              <w:b/>
              <w:bCs/>
              <w:sz w:val="40"/>
              <w:szCs w:val="40"/>
            </w:rPr>
            <w:t xml:space="preserve"> des</w:t>
          </w:r>
          <w:r w:rsidRPr="009512C7">
            <w:rPr>
              <w:b/>
              <w:bCs/>
              <w:sz w:val="40"/>
              <w:szCs w:val="40"/>
            </w:rPr>
            <w:t xml:space="preserve"> matières</w:t>
          </w:r>
        </w:p>
        <w:p w14:paraId="091B4CA8" w14:textId="73F5A99C" w:rsidR="006C3B3B" w:rsidRDefault="002A4F5E">
          <w:pPr>
            <w:pStyle w:val="TOC1"/>
            <w:tabs>
              <w:tab w:val="left" w:pos="480"/>
              <w:tab w:val="right" w:leader="dot" w:pos="9350"/>
            </w:tabs>
            <w:rPr>
              <w:rFonts w:eastAsiaTheme="minorEastAsia" w:cstheme="minorBidi"/>
              <w:b w:val="0"/>
              <w:bCs w:val="0"/>
              <w:i w:val="0"/>
              <w:iCs w:val="0"/>
              <w:noProof/>
              <w:sz w:val="24"/>
              <w:lang w:val="en-US"/>
            </w:rPr>
          </w:pPr>
          <w:r w:rsidRPr="009512C7">
            <w:rPr>
              <w:b w:val="0"/>
              <w:bCs w:val="0"/>
            </w:rPr>
            <w:fldChar w:fldCharType="begin"/>
          </w:r>
          <w:r w:rsidRPr="009512C7">
            <w:instrText>TOC \o "1-3" \h \z \u</w:instrText>
          </w:r>
          <w:r w:rsidRPr="009512C7">
            <w:rPr>
              <w:b w:val="0"/>
              <w:bCs w:val="0"/>
            </w:rPr>
            <w:fldChar w:fldCharType="separate"/>
          </w:r>
          <w:hyperlink w:anchor="_Toc191319479" w:history="1">
            <w:r w:rsidR="006C3B3B" w:rsidRPr="008F15DC">
              <w:rPr>
                <w:rStyle w:val="Hyperlink"/>
                <w:noProof/>
              </w:rPr>
              <w:t>I.</w:t>
            </w:r>
            <w:r w:rsidR="006C3B3B">
              <w:rPr>
                <w:rFonts w:eastAsiaTheme="minorEastAsia" w:cstheme="minorBidi"/>
                <w:b w:val="0"/>
                <w:bCs w:val="0"/>
                <w:i w:val="0"/>
                <w:iCs w:val="0"/>
                <w:noProof/>
                <w:sz w:val="24"/>
                <w:lang w:val="en-US"/>
              </w:rPr>
              <w:tab/>
            </w:r>
            <w:r w:rsidR="006C3B3B" w:rsidRPr="008F15DC">
              <w:rPr>
                <w:rStyle w:val="Hyperlink"/>
                <w:noProof/>
              </w:rPr>
              <w:t>Lexique et Acronymes</w:t>
            </w:r>
            <w:r w:rsidR="006C3B3B">
              <w:rPr>
                <w:noProof/>
                <w:webHidden/>
              </w:rPr>
              <w:tab/>
            </w:r>
            <w:r w:rsidR="006C3B3B">
              <w:rPr>
                <w:noProof/>
                <w:webHidden/>
              </w:rPr>
              <w:fldChar w:fldCharType="begin"/>
            </w:r>
            <w:r w:rsidR="006C3B3B">
              <w:rPr>
                <w:noProof/>
                <w:webHidden/>
              </w:rPr>
              <w:instrText xml:space="preserve"> PAGEREF _Toc191319479 \h </w:instrText>
            </w:r>
            <w:r w:rsidR="006C3B3B">
              <w:rPr>
                <w:noProof/>
                <w:webHidden/>
              </w:rPr>
            </w:r>
            <w:r w:rsidR="006C3B3B">
              <w:rPr>
                <w:noProof/>
                <w:webHidden/>
              </w:rPr>
              <w:fldChar w:fldCharType="separate"/>
            </w:r>
            <w:r w:rsidR="006C3B3B">
              <w:rPr>
                <w:noProof/>
                <w:webHidden/>
              </w:rPr>
              <w:t>3</w:t>
            </w:r>
            <w:r w:rsidR="006C3B3B">
              <w:rPr>
                <w:noProof/>
                <w:webHidden/>
              </w:rPr>
              <w:fldChar w:fldCharType="end"/>
            </w:r>
          </w:hyperlink>
        </w:p>
        <w:p w14:paraId="77588725" w14:textId="1AE5622D" w:rsidR="006C3B3B" w:rsidRDefault="006C3B3B">
          <w:pPr>
            <w:pStyle w:val="TOC1"/>
            <w:tabs>
              <w:tab w:val="left" w:pos="480"/>
              <w:tab w:val="right" w:leader="dot" w:pos="9350"/>
            </w:tabs>
            <w:rPr>
              <w:rFonts w:eastAsiaTheme="minorEastAsia" w:cstheme="minorBidi"/>
              <w:b w:val="0"/>
              <w:bCs w:val="0"/>
              <w:i w:val="0"/>
              <w:iCs w:val="0"/>
              <w:noProof/>
              <w:sz w:val="24"/>
              <w:lang w:val="en-US"/>
            </w:rPr>
          </w:pPr>
          <w:hyperlink w:anchor="_Toc191319480" w:history="1">
            <w:r w:rsidRPr="008F15DC">
              <w:rPr>
                <w:rStyle w:val="Hyperlink"/>
                <w:noProof/>
              </w:rPr>
              <w:t>II.</w:t>
            </w:r>
            <w:r>
              <w:rPr>
                <w:rFonts w:eastAsiaTheme="minorEastAsia" w:cstheme="minorBidi"/>
                <w:b w:val="0"/>
                <w:bCs w:val="0"/>
                <w:i w:val="0"/>
                <w:iCs w:val="0"/>
                <w:noProof/>
                <w:sz w:val="24"/>
                <w:lang w:val="en-US"/>
              </w:rPr>
              <w:tab/>
            </w:r>
            <w:r w:rsidRPr="008F15DC">
              <w:rPr>
                <w:rStyle w:val="Hyperlink"/>
                <w:noProof/>
              </w:rPr>
              <w:t>Introduction</w:t>
            </w:r>
            <w:r>
              <w:rPr>
                <w:noProof/>
                <w:webHidden/>
              </w:rPr>
              <w:tab/>
            </w:r>
            <w:r>
              <w:rPr>
                <w:noProof/>
                <w:webHidden/>
              </w:rPr>
              <w:fldChar w:fldCharType="begin"/>
            </w:r>
            <w:r>
              <w:rPr>
                <w:noProof/>
                <w:webHidden/>
              </w:rPr>
              <w:instrText xml:space="preserve"> PAGEREF _Toc191319480 \h </w:instrText>
            </w:r>
            <w:r>
              <w:rPr>
                <w:noProof/>
                <w:webHidden/>
              </w:rPr>
            </w:r>
            <w:r>
              <w:rPr>
                <w:noProof/>
                <w:webHidden/>
              </w:rPr>
              <w:fldChar w:fldCharType="separate"/>
            </w:r>
            <w:r>
              <w:rPr>
                <w:noProof/>
                <w:webHidden/>
              </w:rPr>
              <w:t>6</w:t>
            </w:r>
            <w:r>
              <w:rPr>
                <w:noProof/>
                <w:webHidden/>
              </w:rPr>
              <w:fldChar w:fldCharType="end"/>
            </w:r>
          </w:hyperlink>
        </w:p>
        <w:p w14:paraId="1A458689" w14:textId="131AF99C" w:rsidR="006C3B3B" w:rsidRDefault="006C3B3B">
          <w:pPr>
            <w:pStyle w:val="TOC1"/>
            <w:tabs>
              <w:tab w:val="left" w:pos="720"/>
              <w:tab w:val="right" w:leader="dot" w:pos="9350"/>
            </w:tabs>
            <w:rPr>
              <w:rFonts w:eastAsiaTheme="minorEastAsia" w:cstheme="minorBidi"/>
              <w:b w:val="0"/>
              <w:bCs w:val="0"/>
              <w:i w:val="0"/>
              <w:iCs w:val="0"/>
              <w:noProof/>
              <w:sz w:val="24"/>
              <w:lang w:val="en-US"/>
            </w:rPr>
          </w:pPr>
          <w:hyperlink w:anchor="_Toc191319481" w:history="1">
            <w:r w:rsidRPr="008F15DC">
              <w:rPr>
                <w:rStyle w:val="Hyperlink"/>
                <w:noProof/>
              </w:rPr>
              <w:t>III.</w:t>
            </w:r>
            <w:r>
              <w:rPr>
                <w:rFonts w:eastAsiaTheme="minorEastAsia" w:cstheme="minorBidi"/>
                <w:b w:val="0"/>
                <w:bCs w:val="0"/>
                <w:i w:val="0"/>
                <w:iCs w:val="0"/>
                <w:noProof/>
                <w:sz w:val="24"/>
                <w:lang w:val="en-US"/>
              </w:rPr>
              <w:tab/>
            </w:r>
            <w:r w:rsidRPr="008F15DC">
              <w:rPr>
                <w:rStyle w:val="Hyperlink"/>
                <w:noProof/>
              </w:rPr>
              <w:t>Gestion de projet</w:t>
            </w:r>
            <w:r>
              <w:rPr>
                <w:noProof/>
                <w:webHidden/>
              </w:rPr>
              <w:tab/>
            </w:r>
            <w:r>
              <w:rPr>
                <w:noProof/>
                <w:webHidden/>
              </w:rPr>
              <w:fldChar w:fldCharType="begin"/>
            </w:r>
            <w:r>
              <w:rPr>
                <w:noProof/>
                <w:webHidden/>
              </w:rPr>
              <w:instrText xml:space="preserve"> PAGEREF _Toc191319481 \h </w:instrText>
            </w:r>
            <w:r>
              <w:rPr>
                <w:noProof/>
                <w:webHidden/>
              </w:rPr>
            </w:r>
            <w:r>
              <w:rPr>
                <w:noProof/>
                <w:webHidden/>
              </w:rPr>
              <w:fldChar w:fldCharType="separate"/>
            </w:r>
            <w:r>
              <w:rPr>
                <w:noProof/>
                <w:webHidden/>
              </w:rPr>
              <w:t>7</w:t>
            </w:r>
            <w:r>
              <w:rPr>
                <w:noProof/>
                <w:webHidden/>
              </w:rPr>
              <w:fldChar w:fldCharType="end"/>
            </w:r>
          </w:hyperlink>
        </w:p>
        <w:p w14:paraId="7847056A" w14:textId="5855FDFD"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82" w:history="1">
            <w:r w:rsidRPr="008F15DC">
              <w:rPr>
                <w:rStyle w:val="Hyperlink"/>
                <w:noProof/>
              </w:rPr>
              <w:t>1)</w:t>
            </w:r>
            <w:r>
              <w:rPr>
                <w:rFonts w:eastAsiaTheme="minorEastAsia" w:cstheme="minorBidi"/>
                <w:b w:val="0"/>
                <w:bCs w:val="0"/>
                <w:noProof/>
                <w:sz w:val="24"/>
                <w:szCs w:val="24"/>
                <w:lang w:val="en-US"/>
              </w:rPr>
              <w:tab/>
            </w:r>
            <w:r w:rsidRPr="008F15DC">
              <w:rPr>
                <w:rStyle w:val="Hyperlink"/>
                <w:noProof/>
              </w:rPr>
              <w:t>Outils de gestion de projet</w:t>
            </w:r>
            <w:r>
              <w:rPr>
                <w:noProof/>
                <w:webHidden/>
              </w:rPr>
              <w:tab/>
            </w:r>
            <w:r>
              <w:rPr>
                <w:noProof/>
                <w:webHidden/>
              </w:rPr>
              <w:fldChar w:fldCharType="begin"/>
            </w:r>
            <w:r>
              <w:rPr>
                <w:noProof/>
                <w:webHidden/>
              </w:rPr>
              <w:instrText xml:space="preserve"> PAGEREF _Toc191319482 \h </w:instrText>
            </w:r>
            <w:r>
              <w:rPr>
                <w:noProof/>
                <w:webHidden/>
              </w:rPr>
            </w:r>
            <w:r>
              <w:rPr>
                <w:noProof/>
                <w:webHidden/>
              </w:rPr>
              <w:fldChar w:fldCharType="separate"/>
            </w:r>
            <w:r>
              <w:rPr>
                <w:noProof/>
                <w:webHidden/>
              </w:rPr>
              <w:t>7</w:t>
            </w:r>
            <w:r>
              <w:rPr>
                <w:noProof/>
                <w:webHidden/>
              </w:rPr>
              <w:fldChar w:fldCharType="end"/>
            </w:r>
          </w:hyperlink>
        </w:p>
        <w:p w14:paraId="57A7B6EE" w14:textId="0B24FFE9"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83" w:history="1">
            <w:r w:rsidRPr="008F15DC">
              <w:rPr>
                <w:rStyle w:val="Hyperlink"/>
                <w:noProof/>
              </w:rPr>
              <w:t>2)</w:t>
            </w:r>
            <w:r>
              <w:rPr>
                <w:rFonts w:eastAsiaTheme="minorEastAsia" w:cstheme="minorBidi"/>
                <w:b w:val="0"/>
                <w:bCs w:val="0"/>
                <w:noProof/>
                <w:sz w:val="24"/>
                <w:szCs w:val="24"/>
                <w:lang w:val="en-US"/>
              </w:rPr>
              <w:tab/>
            </w:r>
            <w:r w:rsidRPr="008F15DC">
              <w:rPr>
                <w:rStyle w:val="Hyperlink"/>
                <w:noProof/>
              </w:rPr>
              <w:t>Présentation d’outils utiles</w:t>
            </w:r>
            <w:r>
              <w:rPr>
                <w:noProof/>
                <w:webHidden/>
              </w:rPr>
              <w:tab/>
            </w:r>
            <w:r>
              <w:rPr>
                <w:noProof/>
                <w:webHidden/>
              </w:rPr>
              <w:fldChar w:fldCharType="begin"/>
            </w:r>
            <w:r>
              <w:rPr>
                <w:noProof/>
                <w:webHidden/>
              </w:rPr>
              <w:instrText xml:space="preserve"> PAGEREF _Toc191319483 \h </w:instrText>
            </w:r>
            <w:r>
              <w:rPr>
                <w:noProof/>
                <w:webHidden/>
              </w:rPr>
            </w:r>
            <w:r>
              <w:rPr>
                <w:noProof/>
                <w:webHidden/>
              </w:rPr>
              <w:fldChar w:fldCharType="separate"/>
            </w:r>
            <w:r>
              <w:rPr>
                <w:noProof/>
                <w:webHidden/>
              </w:rPr>
              <w:t>8</w:t>
            </w:r>
            <w:r>
              <w:rPr>
                <w:noProof/>
                <w:webHidden/>
              </w:rPr>
              <w:fldChar w:fldCharType="end"/>
            </w:r>
          </w:hyperlink>
        </w:p>
        <w:p w14:paraId="5821B93A" w14:textId="2C26C593" w:rsidR="006C3B3B" w:rsidRDefault="006C3B3B">
          <w:pPr>
            <w:pStyle w:val="TOC3"/>
            <w:tabs>
              <w:tab w:val="right" w:leader="dot" w:pos="9350"/>
            </w:tabs>
            <w:rPr>
              <w:rFonts w:eastAsiaTheme="minorEastAsia" w:cstheme="minorBidi"/>
              <w:noProof/>
              <w:sz w:val="24"/>
              <w:szCs w:val="24"/>
              <w:lang w:val="en-US"/>
            </w:rPr>
          </w:pPr>
          <w:hyperlink w:anchor="_Toc191319484" w:history="1">
            <w:r w:rsidRPr="008F15DC">
              <w:rPr>
                <w:rStyle w:val="Hyperlink"/>
                <w:noProof/>
              </w:rPr>
              <w:t>GitHub</w:t>
            </w:r>
            <w:r>
              <w:rPr>
                <w:noProof/>
                <w:webHidden/>
              </w:rPr>
              <w:tab/>
            </w:r>
            <w:r>
              <w:rPr>
                <w:noProof/>
                <w:webHidden/>
              </w:rPr>
              <w:fldChar w:fldCharType="begin"/>
            </w:r>
            <w:r>
              <w:rPr>
                <w:noProof/>
                <w:webHidden/>
              </w:rPr>
              <w:instrText xml:space="preserve"> PAGEREF _Toc191319484 \h </w:instrText>
            </w:r>
            <w:r>
              <w:rPr>
                <w:noProof/>
                <w:webHidden/>
              </w:rPr>
            </w:r>
            <w:r>
              <w:rPr>
                <w:noProof/>
                <w:webHidden/>
              </w:rPr>
              <w:fldChar w:fldCharType="separate"/>
            </w:r>
            <w:r>
              <w:rPr>
                <w:noProof/>
                <w:webHidden/>
              </w:rPr>
              <w:t>8</w:t>
            </w:r>
            <w:r>
              <w:rPr>
                <w:noProof/>
                <w:webHidden/>
              </w:rPr>
              <w:fldChar w:fldCharType="end"/>
            </w:r>
          </w:hyperlink>
        </w:p>
        <w:p w14:paraId="20CBCE13" w14:textId="376CEE4D" w:rsidR="006C3B3B" w:rsidRDefault="006C3B3B">
          <w:pPr>
            <w:pStyle w:val="TOC3"/>
            <w:tabs>
              <w:tab w:val="right" w:leader="dot" w:pos="9350"/>
            </w:tabs>
            <w:rPr>
              <w:rFonts w:eastAsiaTheme="minorEastAsia" w:cstheme="minorBidi"/>
              <w:noProof/>
              <w:sz w:val="24"/>
              <w:szCs w:val="24"/>
              <w:lang w:val="en-US"/>
            </w:rPr>
          </w:pPr>
          <w:hyperlink w:anchor="_Toc191319485" w:history="1">
            <w:r w:rsidRPr="008F15DC">
              <w:rPr>
                <w:rStyle w:val="Hyperlink"/>
                <w:noProof/>
              </w:rPr>
              <w:t>Visual Studio Code</w:t>
            </w:r>
            <w:r>
              <w:rPr>
                <w:noProof/>
                <w:webHidden/>
              </w:rPr>
              <w:tab/>
            </w:r>
            <w:r>
              <w:rPr>
                <w:noProof/>
                <w:webHidden/>
              </w:rPr>
              <w:fldChar w:fldCharType="begin"/>
            </w:r>
            <w:r>
              <w:rPr>
                <w:noProof/>
                <w:webHidden/>
              </w:rPr>
              <w:instrText xml:space="preserve"> PAGEREF _Toc191319485 \h </w:instrText>
            </w:r>
            <w:r>
              <w:rPr>
                <w:noProof/>
                <w:webHidden/>
              </w:rPr>
            </w:r>
            <w:r>
              <w:rPr>
                <w:noProof/>
                <w:webHidden/>
              </w:rPr>
              <w:fldChar w:fldCharType="separate"/>
            </w:r>
            <w:r>
              <w:rPr>
                <w:noProof/>
                <w:webHidden/>
              </w:rPr>
              <w:t>8</w:t>
            </w:r>
            <w:r>
              <w:rPr>
                <w:noProof/>
                <w:webHidden/>
              </w:rPr>
              <w:fldChar w:fldCharType="end"/>
            </w:r>
          </w:hyperlink>
        </w:p>
        <w:p w14:paraId="45AD66E0" w14:textId="791857E2" w:rsidR="006C3B3B" w:rsidRDefault="006C3B3B">
          <w:pPr>
            <w:pStyle w:val="TOC3"/>
            <w:tabs>
              <w:tab w:val="right" w:leader="dot" w:pos="9350"/>
            </w:tabs>
            <w:rPr>
              <w:rFonts w:eastAsiaTheme="minorEastAsia" w:cstheme="minorBidi"/>
              <w:noProof/>
              <w:sz w:val="24"/>
              <w:szCs w:val="24"/>
              <w:lang w:val="en-US"/>
            </w:rPr>
          </w:pPr>
          <w:hyperlink w:anchor="_Toc191319486" w:history="1">
            <w:r w:rsidRPr="008F15DC">
              <w:rPr>
                <w:rStyle w:val="Hyperlink"/>
                <w:noProof/>
              </w:rPr>
              <w:t>STM32CubeMX</w:t>
            </w:r>
            <w:r>
              <w:rPr>
                <w:noProof/>
                <w:webHidden/>
              </w:rPr>
              <w:tab/>
            </w:r>
            <w:r>
              <w:rPr>
                <w:noProof/>
                <w:webHidden/>
              </w:rPr>
              <w:fldChar w:fldCharType="begin"/>
            </w:r>
            <w:r>
              <w:rPr>
                <w:noProof/>
                <w:webHidden/>
              </w:rPr>
              <w:instrText xml:space="preserve"> PAGEREF _Toc191319486 \h </w:instrText>
            </w:r>
            <w:r>
              <w:rPr>
                <w:noProof/>
                <w:webHidden/>
              </w:rPr>
            </w:r>
            <w:r>
              <w:rPr>
                <w:noProof/>
                <w:webHidden/>
              </w:rPr>
              <w:fldChar w:fldCharType="separate"/>
            </w:r>
            <w:r>
              <w:rPr>
                <w:noProof/>
                <w:webHidden/>
              </w:rPr>
              <w:t>9</w:t>
            </w:r>
            <w:r>
              <w:rPr>
                <w:noProof/>
                <w:webHidden/>
              </w:rPr>
              <w:fldChar w:fldCharType="end"/>
            </w:r>
          </w:hyperlink>
        </w:p>
        <w:p w14:paraId="28506D27" w14:textId="6B75FD75" w:rsidR="006C3B3B" w:rsidRDefault="006C3B3B">
          <w:pPr>
            <w:pStyle w:val="TOC1"/>
            <w:tabs>
              <w:tab w:val="left" w:pos="720"/>
              <w:tab w:val="right" w:leader="dot" w:pos="9350"/>
            </w:tabs>
            <w:rPr>
              <w:rFonts w:eastAsiaTheme="minorEastAsia" w:cstheme="minorBidi"/>
              <w:b w:val="0"/>
              <w:bCs w:val="0"/>
              <w:i w:val="0"/>
              <w:iCs w:val="0"/>
              <w:noProof/>
              <w:sz w:val="24"/>
              <w:lang w:val="en-US"/>
            </w:rPr>
          </w:pPr>
          <w:hyperlink w:anchor="_Toc191319487" w:history="1">
            <w:r w:rsidRPr="008F15DC">
              <w:rPr>
                <w:rStyle w:val="Hyperlink"/>
                <w:noProof/>
              </w:rPr>
              <w:t>IV.</w:t>
            </w:r>
            <w:r>
              <w:rPr>
                <w:rFonts w:eastAsiaTheme="minorEastAsia" w:cstheme="minorBidi"/>
                <w:b w:val="0"/>
                <w:bCs w:val="0"/>
                <w:i w:val="0"/>
                <w:iCs w:val="0"/>
                <w:noProof/>
                <w:sz w:val="24"/>
                <w:lang w:val="en-US"/>
              </w:rPr>
              <w:tab/>
            </w:r>
            <w:r w:rsidRPr="008F15DC">
              <w:rPr>
                <w:rStyle w:val="Hyperlink"/>
                <w:noProof/>
              </w:rPr>
              <w:t>Implémentations</w:t>
            </w:r>
            <w:r>
              <w:rPr>
                <w:noProof/>
                <w:webHidden/>
              </w:rPr>
              <w:tab/>
            </w:r>
            <w:r>
              <w:rPr>
                <w:noProof/>
                <w:webHidden/>
              </w:rPr>
              <w:fldChar w:fldCharType="begin"/>
            </w:r>
            <w:r>
              <w:rPr>
                <w:noProof/>
                <w:webHidden/>
              </w:rPr>
              <w:instrText xml:space="preserve"> PAGEREF _Toc191319487 \h </w:instrText>
            </w:r>
            <w:r>
              <w:rPr>
                <w:noProof/>
                <w:webHidden/>
              </w:rPr>
            </w:r>
            <w:r>
              <w:rPr>
                <w:noProof/>
                <w:webHidden/>
              </w:rPr>
              <w:fldChar w:fldCharType="separate"/>
            </w:r>
            <w:r>
              <w:rPr>
                <w:noProof/>
                <w:webHidden/>
              </w:rPr>
              <w:t>10</w:t>
            </w:r>
            <w:r>
              <w:rPr>
                <w:noProof/>
                <w:webHidden/>
              </w:rPr>
              <w:fldChar w:fldCharType="end"/>
            </w:r>
          </w:hyperlink>
        </w:p>
        <w:p w14:paraId="3078397A" w14:textId="56725E2B"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88" w:history="1">
            <w:r w:rsidRPr="008F15DC">
              <w:rPr>
                <w:rStyle w:val="Hyperlink"/>
                <w:noProof/>
              </w:rPr>
              <w:t>1)</w:t>
            </w:r>
            <w:r>
              <w:rPr>
                <w:rFonts w:eastAsiaTheme="minorEastAsia" w:cstheme="minorBidi"/>
                <w:b w:val="0"/>
                <w:bCs w:val="0"/>
                <w:noProof/>
                <w:sz w:val="24"/>
                <w:szCs w:val="24"/>
                <w:lang w:val="en-US"/>
              </w:rPr>
              <w:tab/>
            </w:r>
            <w:r w:rsidRPr="008F15DC">
              <w:rPr>
                <w:rStyle w:val="Hyperlink"/>
                <w:noProof/>
              </w:rPr>
              <w:t>Le matériel</w:t>
            </w:r>
            <w:r>
              <w:rPr>
                <w:noProof/>
                <w:webHidden/>
              </w:rPr>
              <w:tab/>
            </w:r>
            <w:r>
              <w:rPr>
                <w:noProof/>
                <w:webHidden/>
              </w:rPr>
              <w:fldChar w:fldCharType="begin"/>
            </w:r>
            <w:r>
              <w:rPr>
                <w:noProof/>
                <w:webHidden/>
              </w:rPr>
              <w:instrText xml:space="preserve"> PAGEREF _Toc191319488 \h </w:instrText>
            </w:r>
            <w:r>
              <w:rPr>
                <w:noProof/>
                <w:webHidden/>
              </w:rPr>
            </w:r>
            <w:r>
              <w:rPr>
                <w:noProof/>
                <w:webHidden/>
              </w:rPr>
              <w:fldChar w:fldCharType="separate"/>
            </w:r>
            <w:r>
              <w:rPr>
                <w:noProof/>
                <w:webHidden/>
              </w:rPr>
              <w:t>10</w:t>
            </w:r>
            <w:r>
              <w:rPr>
                <w:noProof/>
                <w:webHidden/>
              </w:rPr>
              <w:fldChar w:fldCharType="end"/>
            </w:r>
          </w:hyperlink>
        </w:p>
        <w:p w14:paraId="0F41BBAA" w14:textId="33F6DA10"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89" w:history="1">
            <w:r w:rsidRPr="008F15DC">
              <w:rPr>
                <w:rStyle w:val="Hyperlink"/>
                <w:noProof/>
              </w:rPr>
              <w:t>2)</w:t>
            </w:r>
            <w:r>
              <w:rPr>
                <w:rFonts w:eastAsiaTheme="minorEastAsia" w:cstheme="minorBidi"/>
                <w:b w:val="0"/>
                <w:bCs w:val="0"/>
                <w:noProof/>
                <w:sz w:val="24"/>
                <w:szCs w:val="24"/>
                <w:lang w:val="en-US"/>
              </w:rPr>
              <w:tab/>
            </w:r>
            <w:r w:rsidRPr="008F15DC">
              <w:rPr>
                <w:rStyle w:val="Hyperlink"/>
                <w:noProof/>
              </w:rPr>
              <w:t>La programmation embarquée</w:t>
            </w:r>
            <w:r>
              <w:rPr>
                <w:noProof/>
                <w:webHidden/>
              </w:rPr>
              <w:tab/>
            </w:r>
            <w:r>
              <w:rPr>
                <w:noProof/>
                <w:webHidden/>
              </w:rPr>
              <w:fldChar w:fldCharType="begin"/>
            </w:r>
            <w:r>
              <w:rPr>
                <w:noProof/>
                <w:webHidden/>
              </w:rPr>
              <w:instrText xml:space="preserve"> PAGEREF _Toc191319489 \h </w:instrText>
            </w:r>
            <w:r>
              <w:rPr>
                <w:noProof/>
                <w:webHidden/>
              </w:rPr>
            </w:r>
            <w:r>
              <w:rPr>
                <w:noProof/>
                <w:webHidden/>
              </w:rPr>
              <w:fldChar w:fldCharType="separate"/>
            </w:r>
            <w:r>
              <w:rPr>
                <w:noProof/>
                <w:webHidden/>
              </w:rPr>
              <w:t>11</w:t>
            </w:r>
            <w:r>
              <w:rPr>
                <w:noProof/>
                <w:webHidden/>
              </w:rPr>
              <w:fldChar w:fldCharType="end"/>
            </w:r>
          </w:hyperlink>
        </w:p>
        <w:p w14:paraId="67C92107" w14:textId="7E0DE69A" w:rsidR="006C3B3B" w:rsidRDefault="006C3B3B">
          <w:pPr>
            <w:pStyle w:val="TOC3"/>
            <w:tabs>
              <w:tab w:val="right" w:leader="dot" w:pos="9350"/>
            </w:tabs>
            <w:rPr>
              <w:rFonts w:eastAsiaTheme="minorEastAsia" w:cstheme="minorBidi"/>
              <w:noProof/>
              <w:sz w:val="24"/>
              <w:szCs w:val="24"/>
              <w:lang w:val="en-US"/>
            </w:rPr>
          </w:pPr>
          <w:hyperlink w:anchor="_Toc191319490" w:history="1">
            <w:r w:rsidRPr="008F15DC">
              <w:rPr>
                <w:rStyle w:val="Hyperlink"/>
                <w:noProof/>
              </w:rPr>
              <w:t>Écran LCD et interface</w:t>
            </w:r>
            <w:r>
              <w:rPr>
                <w:noProof/>
                <w:webHidden/>
              </w:rPr>
              <w:tab/>
            </w:r>
            <w:r>
              <w:rPr>
                <w:noProof/>
                <w:webHidden/>
              </w:rPr>
              <w:fldChar w:fldCharType="begin"/>
            </w:r>
            <w:r>
              <w:rPr>
                <w:noProof/>
                <w:webHidden/>
              </w:rPr>
              <w:instrText xml:space="preserve"> PAGEREF _Toc191319490 \h </w:instrText>
            </w:r>
            <w:r>
              <w:rPr>
                <w:noProof/>
                <w:webHidden/>
              </w:rPr>
            </w:r>
            <w:r>
              <w:rPr>
                <w:noProof/>
                <w:webHidden/>
              </w:rPr>
              <w:fldChar w:fldCharType="separate"/>
            </w:r>
            <w:r>
              <w:rPr>
                <w:noProof/>
                <w:webHidden/>
              </w:rPr>
              <w:t>13</w:t>
            </w:r>
            <w:r>
              <w:rPr>
                <w:noProof/>
                <w:webHidden/>
              </w:rPr>
              <w:fldChar w:fldCharType="end"/>
            </w:r>
          </w:hyperlink>
        </w:p>
        <w:p w14:paraId="2A04F332" w14:textId="725ACAA7" w:rsidR="006C3B3B" w:rsidRDefault="006C3B3B">
          <w:pPr>
            <w:pStyle w:val="TOC3"/>
            <w:tabs>
              <w:tab w:val="right" w:leader="dot" w:pos="9350"/>
            </w:tabs>
            <w:rPr>
              <w:rFonts w:eastAsiaTheme="minorEastAsia" w:cstheme="minorBidi"/>
              <w:noProof/>
              <w:sz w:val="24"/>
              <w:szCs w:val="24"/>
              <w:lang w:val="en-US"/>
            </w:rPr>
          </w:pPr>
          <w:hyperlink w:anchor="_Toc191319491" w:history="1">
            <w:r w:rsidRPr="008F15DC">
              <w:rPr>
                <w:rStyle w:val="Hyperlink"/>
                <w:noProof/>
              </w:rPr>
              <w:t>Acquisitions des signaux sonores</w:t>
            </w:r>
            <w:r>
              <w:rPr>
                <w:noProof/>
                <w:webHidden/>
              </w:rPr>
              <w:tab/>
            </w:r>
            <w:r>
              <w:rPr>
                <w:noProof/>
                <w:webHidden/>
              </w:rPr>
              <w:fldChar w:fldCharType="begin"/>
            </w:r>
            <w:r>
              <w:rPr>
                <w:noProof/>
                <w:webHidden/>
              </w:rPr>
              <w:instrText xml:space="preserve"> PAGEREF _Toc191319491 \h </w:instrText>
            </w:r>
            <w:r>
              <w:rPr>
                <w:noProof/>
                <w:webHidden/>
              </w:rPr>
            </w:r>
            <w:r>
              <w:rPr>
                <w:noProof/>
                <w:webHidden/>
              </w:rPr>
              <w:fldChar w:fldCharType="separate"/>
            </w:r>
            <w:r>
              <w:rPr>
                <w:noProof/>
                <w:webHidden/>
              </w:rPr>
              <w:t>14</w:t>
            </w:r>
            <w:r>
              <w:rPr>
                <w:noProof/>
                <w:webHidden/>
              </w:rPr>
              <w:fldChar w:fldCharType="end"/>
            </w:r>
          </w:hyperlink>
        </w:p>
        <w:p w14:paraId="1AF27CFD" w14:textId="768B21C1" w:rsidR="006C3B3B" w:rsidRDefault="006C3B3B">
          <w:pPr>
            <w:pStyle w:val="TOC3"/>
            <w:tabs>
              <w:tab w:val="right" w:leader="dot" w:pos="9350"/>
            </w:tabs>
            <w:rPr>
              <w:rFonts w:eastAsiaTheme="minorEastAsia" w:cstheme="minorBidi"/>
              <w:noProof/>
              <w:sz w:val="24"/>
              <w:szCs w:val="24"/>
              <w:lang w:val="en-US"/>
            </w:rPr>
          </w:pPr>
          <w:hyperlink w:anchor="_Toc191319492" w:history="1">
            <w:r w:rsidRPr="008F15DC">
              <w:rPr>
                <w:rStyle w:val="Hyperlink"/>
                <w:noProof/>
              </w:rPr>
              <w:t>Émissions des signaux sonores</w:t>
            </w:r>
            <w:r>
              <w:rPr>
                <w:noProof/>
                <w:webHidden/>
              </w:rPr>
              <w:tab/>
            </w:r>
            <w:r>
              <w:rPr>
                <w:noProof/>
                <w:webHidden/>
              </w:rPr>
              <w:fldChar w:fldCharType="begin"/>
            </w:r>
            <w:r>
              <w:rPr>
                <w:noProof/>
                <w:webHidden/>
              </w:rPr>
              <w:instrText xml:space="preserve"> PAGEREF _Toc191319492 \h </w:instrText>
            </w:r>
            <w:r>
              <w:rPr>
                <w:noProof/>
                <w:webHidden/>
              </w:rPr>
            </w:r>
            <w:r>
              <w:rPr>
                <w:noProof/>
                <w:webHidden/>
              </w:rPr>
              <w:fldChar w:fldCharType="separate"/>
            </w:r>
            <w:r>
              <w:rPr>
                <w:noProof/>
                <w:webHidden/>
              </w:rPr>
              <w:t>16</w:t>
            </w:r>
            <w:r>
              <w:rPr>
                <w:noProof/>
                <w:webHidden/>
              </w:rPr>
              <w:fldChar w:fldCharType="end"/>
            </w:r>
          </w:hyperlink>
        </w:p>
        <w:p w14:paraId="63B1B5BF" w14:textId="01721B46" w:rsidR="006C3B3B" w:rsidRDefault="006C3B3B">
          <w:pPr>
            <w:pStyle w:val="TOC3"/>
            <w:tabs>
              <w:tab w:val="right" w:leader="dot" w:pos="9350"/>
            </w:tabs>
            <w:rPr>
              <w:rFonts w:eastAsiaTheme="minorEastAsia" w:cstheme="minorBidi"/>
              <w:noProof/>
              <w:sz w:val="24"/>
              <w:szCs w:val="24"/>
              <w:lang w:val="en-US"/>
            </w:rPr>
          </w:pPr>
          <w:hyperlink w:anchor="_Toc191319493" w:history="1">
            <w:r w:rsidRPr="008F15DC">
              <w:rPr>
                <w:rStyle w:val="Hyperlink"/>
                <w:noProof/>
              </w:rPr>
              <w:t>Traitement des signaux</w:t>
            </w:r>
            <w:r>
              <w:rPr>
                <w:noProof/>
                <w:webHidden/>
              </w:rPr>
              <w:tab/>
            </w:r>
            <w:r>
              <w:rPr>
                <w:noProof/>
                <w:webHidden/>
              </w:rPr>
              <w:fldChar w:fldCharType="begin"/>
            </w:r>
            <w:r>
              <w:rPr>
                <w:noProof/>
                <w:webHidden/>
              </w:rPr>
              <w:instrText xml:space="preserve"> PAGEREF _Toc191319493 \h </w:instrText>
            </w:r>
            <w:r>
              <w:rPr>
                <w:noProof/>
                <w:webHidden/>
              </w:rPr>
            </w:r>
            <w:r>
              <w:rPr>
                <w:noProof/>
                <w:webHidden/>
              </w:rPr>
              <w:fldChar w:fldCharType="separate"/>
            </w:r>
            <w:r>
              <w:rPr>
                <w:noProof/>
                <w:webHidden/>
              </w:rPr>
              <w:t>18</w:t>
            </w:r>
            <w:r>
              <w:rPr>
                <w:noProof/>
                <w:webHidden/>
              </w:rPr>
              <w:fldChar w:fldCharType="end"/>
            </w:r>
          </w:hyperlink>
        </w:p>
        <w:p w14:paraId="3396574D" w14:textId="4BB8BD32" w:rsidR="006C3B3B" w:rsidRDefault="006C3B3B">
          <w:pPr>
            <w:pStyle w:val="TOC3"/>
            <w:tabs>
              <w:tab w:val="right" w:leader="dot" w:pos="9350"/>
            </w:tabs>
            <w:rPr>
              <w:rFonts w:eastAsiaTheme="minorEastAsia" w:cstheme="minorBidi"/>
              <w:noProof/>
              <w:sz w:val="24"/>
              <w:szCs w:val="24"/>
              <w:lang w:val="en-US"/>
            </w:rPr>
          </w:pPr>
          <w:hyperlink w:anchor="_Toc191319494" w:history="1">
            <w:r w:rsidRPr="008F15DC">
              <w:rPr>
                <w:rStyle w:val="Hyperlink"/>
                <w:noProof/>
              </w:rPr>
              <w:t>Écriture sur carte SD</w:t>
            </w:r>
            <w:r>
              <w:rPr>
                <w:noProof/>
                <w:webHidden/>
              </w:rPr>
              <w:tab/>
            </w:r>
            <w:r>
              <w:rPr>
                <w:noProof/>
                <w:webHidden/>
              </w:rPr>
              <w:fldChar w:fldCharType="begin"/>
            </w:r>
            <w:r>
              <w:rPr>
                <w:noProof/>
                <w:webHidden/>
              </w:rPr>
              <w:instrText xml:space="preserve"> PAGEREF _Toc191319494 \h </w:instrText>
            </w:r>
            <w:r>
              <w:rPr>
                <w:noProof/>
                <w:webHidden/>
              </w:rPr>
            </w:r>
            <w:r>
              <w:rPr>
                <w:noProof/>
                <w:webHidden/>
              </w:rPr>
              <w:fldChar w:fldCharType="separate"/>
            </w:r>
            <w:r>
              <w:rPr>
                <w:noProof/>
                <w:webHidden/>
              </w:rPr>
              <w:t>21</w:t>
            </w:r>
            <w:r>
              <w:rPr>
                <w:noProof/>
                <w:webHidden/>
              </w:rPr>
              <w:fldChar w:fldCharType="end"/>
            </w:r>
          </w:hyperlink>
        </w:p>
        <w:p w14:paraId="299FE291" w14:textId="1DEEBD91"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95" w:history="1">
            <w:r w:rsidRPr="008F15DC">
              <w:rPr>
                <w:rStyle w:val="Hyperlink"/>
                <w:noProof/>
              </w:rPr>
              <w:t>3)</w:t>
            </w:r>
            <w:r>
              <w:rPr>
                <w:rFonts w:eastAsiaTheme="minorEastAsia" w:cstheme="minorBidi"/>
                <w:b w:val="0"/>
                <w:bCs w:val="0"/>
                <w:noProof/>
                <w:sz w:val="24"/>
                <w:szCs w:val="24"/>
                <w:lang w:val="en-US"/>
              </w:rPr>
              <w:tab/>
            </w:r>
            <w:r w:rsidRPr="008F15DC">
              <w:rPr>
                <w:rStyle w:val="Hyperlink"/>
                <w:noProof/>
              </w:rPr>
              <w:t>L’intelligence artificielle</w:t>
            </w:r>
            <w:r>
              <w:rPr>
                <w:noProof/>
                <w:webHidden/>
              </w:rPr>
              <w:tab/>
            </w:r>
            <w:r>
              <w:rPr>
                <w:noProof/>
                <w:webHidden/>
              </w:rPr>
              <w:fldChar w:fldCharType="begin"/>
            </w:r>
            <w:r>
              <w:rPr>
                <w:noProof/>
                <w:webHidden/>
              </w:rPr>
              <w:instrText xml:space="preserve"> PAGEREF _Toc191319495 \h </w:instrText>
            </w:r>
            <w:r>
              <w:rPr>
                <w:noProof/>
                <w:webHidden/>
              </w:rPr>
            </w:r>
            <w:r>
              <w:rPr>
                <w:noProof/>
                <w:webHidden/>
              </w:rPr>
              <w:fldChar w:fldCharType="separate"/>
            </w:r>
            <w:r>
              <w:rPr>
                <w:noProof/>
                <w:webHidden/>
              </w:rPr>
              <w:t>23</w:t>
            </w:r>
            <w:r>
              <w:rPr>
                <w:noProof/>
                <w:webHidden/>
              </w:rPr>
              <w:fldChar w:fldCharType="end"/>
            </w:r>
          </w:hyperlink>
        </w:p>
        <w:p w14:paraId="75C393FD" w14:textId="5B88820E" w:rsidR="006C3B3B" w:rsidRDefault="006C3B3B">
          <w:pPr>
            <w:pStyle w:val="TOC3"/>
            <w:tabs>
              <w:tab w:val="right" w:leader="dot" w:pos="9350"/>
            </w:tabs>
            <w:rPr>
              <w:rFonts w:eastAsiaTheme="minorEastAsia" w:cstheme="minorBidi"/>
              <w:noProof/>
              <w:sz w:val="24"/>
              <w:szCs w:val="24"/>
              <w:lang w:val="en-US"/>
            </w:rPr>
          </w:pPr>
          <w:hyperlink w:anchor="_Toc191319496" w:history="1">
            <w:r w:rsidRPr="008F15DC">
              <w:rPr>
                <w:rStyle w:val="Hyperlink"/>
                <w:noProof/>
              </w:rPr>
              <w:t>Les données</w:t>
            </w:r>
            <w:r>
              <w:rPr>
                <w:noProof/>
                <w:webHidden/>
              </w:rPr>
              <w:tab/>
            </w:r>
            <w:r>
              <w:rPr>
                <w:noProof/>
                <w:webHidden/>
              </w:rPr>
              <w:fldChar w:fldCharType="begin"/>
            </w:r>
            <w:r>
              <w:rPr>
                <w:noProof/>
                <w:webHidden/>
              </w:rPr>
              <w:instrText xml:space="preserve"> PAGEREF _Toc191319496 \h </w:instrText>
            </w:r>
            <w:r>
              <w:rPr>
                <w:noProof/>
                <w:webHidden/>
              </w:rPr>
            </w:r>
            <w:r>
              <w:rPr>
                <w:noProof/>
                <w:webHidden/>
              </w:rPr>
              <w:fldChar w:fldCharType="separate"/>
            </w:r>
            <w:r>
              <w:rPr>
                <w:noProof/>
                <w:webHidden/>
              </w:rPr>
              <w:t>23</w:t>
            </w:r>
            <w:r>
              <w:rPr>
                <w:noProof/>
                <w:webHidden/>
              </w:rPr>
              <w:fldChar w:fldCharType="end"/>
            </w:r>
          </w:hyperlink>
        </w:p>
        <w:p w14:paraId="6B113D67" w14:textId="3F90152C" w:rsidR="006C3B3B" w:rsidRDefault="006C3B3B">
          <w:pPr>
            <w:pStyle w:val="TOC3"/>
            <w:tabs>
              <w:tab w:val="right" w:leader="dot" w:pos="9350"/>
            </w:tabs>
            <w:rPr>
              <w:rFonts w:eastAsiaTheme="minorEastAsia" w:cstheme="minorBidi"/>
              <w:noProof/>
              <w:sz w:val="24"/>
              <w:szCs w:val="24"/>
              <w:lang w:val="en-US"/>
            </w:rPr>
          </w:pPr>
          <w:hyperlink w:anchor="_Toc191319497" w:history="1">
            <w:r w:rsidRPr="008F15DC">
              <w:rPr>
                <w:rStyle w:val="Hyperlink"/>
                <w:noProof/>
              </w:rPr>
              <w:t>L’entrainement</w:t>
            </w:r>
            <w:r>
              <w:rPr>
                <w:noProof/>
                <w:webHidden/>
              </w:rPr>
              <w:tab/>
            </w:r>
            <w:r>
              <w:rPr>
                <w:noProof/>
                <w:webHidden/>
              </w:rPr>
              <w:fldChar w:fldCharType="begin"/>
            </w:r>
            <w:r>
              <w:rPr>
                <w:noProof/>
                <w:webHidden/>
              </w:rPr>
              <w:instrText xml:space="preserve"> PAGEREF _Toc191319497 \h </w:instrText>
            </w:r>
            <w:r>
              <w:rPr>
                <w:noProof/>
                <w:webHidden/>
              </w:rPr>
            </w:r>
            <w:r>
              <w:rPr>
                <w:noProof/>
                <w:webHidden/>
              </w:rPr>
              <w:fldChar w:fldCharType="separate"/>
            </w:r>
            <w:r>
              <w:rPr>
                <w:noProof/>
                <w:webHidden/>
              </w:rPr>
              <w:t>24</w:t>
            </w:r>
            <w:r>
              <w:rPr>
                <w:noProof/>
                <w:webHidden/>
              </w:rPr>
              <w:fldChar w:fldCharType="end"/>
            </w:r>
          </w:hyperlink>
        </w:p>
        <w:p w14:paraId="0F6D9939" w14:textId="0FA31485" w:rsidR="006C3B3B" w:rsidRDefault="006C3B3B">
          <w:pPr>
            <w:pStyle w:val="TOC3"/>
            <w:tabs>
              <w:tab w:val="right" w:leader="dot" w:pos="9350"/>
            </w:tabs>
            <w:rPr>
              <w:rFonts w:eastAsiaTheme="minorEastAsia" w:cstheme="minorBidi"/>
              <w:noProof/>
              <w:sz w:val="24"/>
              <w:szCs w:val="24"/>
              <w:lang w:val="en-US"/>
            </w:rPr>
          </w:pPr>
          <w:hyperlink w:anchor="_Toc191319498" w:history="1">
            <w:r w:rsidRPr="008F15DC">
              <w:rPr>
                <w:rStyle w:val="Hyperlink"/>
                <w:noProof/>
              </w:rPr>
              <w:t>L’intégration</w:t>
            </w:r>
            <w:r>
              <w:rPr>
                <w:noProof/>
                <w:webHidden/>
              </w:rPr>
              <w:tab/>
            </w:r>
            <w:r>
              <w:rPr>
                <w:noProof/>
                <w:webHidden/>
              </w:rPr>
              <w:fldChar w:fldCharType="begin"/>
            </w:r>
            <w:r>
              <w:rPr>
                <w:noProof/>
                <w:webHidden/>
              </w:rPr>
              <w:instrText xml:space="preserve"> PAGEREF _Toc191319498 \h </w:instrText>
            </w:r>
            <w:r>
              <w:rPr>
                <w:noProof/>
                <w:webHidden/>
              </w:rPr>
            </w:r>
            <w:r>
              <w:rPr>
                <w:noProof/>
                <w:webHidden/>
              </w:rPr>
              <w:fldChar w:fldCharType="separate"/>
            </w:r>
            <w:r>
              <w:rPr>
                <w:noProof/>
                <w:webHidden/>
              </w:rPr>
              <w:t>24</w:t>
            </w:r>
            <w:r>
              <w:rPr>
                <w:noProof/>
                <w:webHidden/>
              </w:rPr>
              <w:fldChar w:fldCharType="end"/>
            </w:r>
          </w:hyperlink>
        </w:p>
        <w:p w14:paraId="7A9BDC78" w14:textId="0B00D025"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499" w:history="1">
            <w:r w:rsidRPr="008F15DC">
              <w:rPr>
                <w:rStyle w:val="Hyperlink"/>
                <w:noProof/>
              </w:rPr>
              <w:t>4)</w:t>
            </w:r>
            <w:r>
              <w:rPr>
                <w:rFonts w:eastAsiaTheme="minorEastAsia" w:cstheme="minorBidi"/>
                <w:b w:val="0"/>
                <w:bCs w:val="0"/>
                <w:noProof/>
                <w:sz w:val="24"/>
                <w:szCs w:val="24"/>
                <w:lang w:val="en-US"/>
              </w:rPr>
              <w:tab/>
            </w:r>
            <w:r w:rsidRPr="008F15DC">
              <w:rPr>
                <w:rStyle w:val="Hyperlink"/>
                <w:noProof/>
              </w:rPr>
              <w:t>Le programme final</w:t>
            </w:r>
            <w:r>
              <w:rPr>
                <w:noProof/>
                <w:webHidden/>
              </w:rPr>
              <w:tab/>
            </w:r>
            <w:r>
              <w:rPr>
                <w:noProof/>
                <w:webHidden/>
              </w:rPr>
              <w:fldChar w:fldCharType="begin"/>
            </w:r>
            <w:r>
              <w:rPr>
                <w:noProof/>
                <w:webHidden/>
              </w:rPr>
              <w:instrText xml:space="preserve"> PAGEREF _Toc191319499 \h </w:instrText>
            </w:r>
            <w:r>
              <w:rPr>
                <w:noProof/>
                <w:webHidden/>
              </w:rPr>
            </w:r>
            <w:r>
              <w:rPr>
                <w:noProof/>
                <w:webHidden/>
              </w:rPr>
              <w:fldChar w:fldCharType="separate"/>
            </w:r>
            <w:r>
              <w:rPr>
                <w:noProof/>
                <w:webHidden/>
              </w:rPr>
              <w:t>25</w:t>
            </w:r>
            <w:r>
              <w:rPr>
                <w:noProof/>
                <w:webHidden/>
              </w:rPr>
              <w:fldChar w:fldCharType="end"/>
            </w:r>
          </w:hyperlink>
        </w:p>
        <w:p w14:paraId="4865F3B6" w14:textId="4BED2426" w:rsidR="006C3B3B" w:rsidRDefault="006C3B3B">
          <w:pPr>
            <w:pStyle w:val="TOC1"/>
            <w:tabs>
              <w:tab w:val="left" w:pos="480"/>
              <w:tab w:val="right" w:leader="dot" w:pos="9350"/>
            </w:tabs>
            <w:rPr>
              <w:rFonts w:eastAsiaTheme="minorEastAsia" w:cstheme="minorBidi"/>
              <w:b w:val="0"/>
              <w:bCs w:val="0"/>
              <w:i w:val="0"/>
              <w:iCs w:val="0"/>
              <w:noProof/>
              <w:sz w:val="24"/>
              <w:lang w:val="en-US"/>
            </w:rPr>
          </w:pPr>
          <w:hyperlink w:anchor="_Toc191319500" w:history="1">
            <w:r w:rsidRPr="008F15DC">
              <w:rPr>
                <w:rStyle w:val="Hyperlink"/>
                <w:noProof/>
              </w:rPr>
              <w:t>V.</w:t>
            </w:r>
            <w:r>
              <w:rPr>
                <w:rFonts w:eastAsiaTheme="minorEastAsia" w:cstheme="minorBidi"/>
                <w:b w:val="0"/>
                <w:bCs w:val="0"/>
                <w:i w:val="0"/>
                <w:iCs w:val="0"/>
                <w:noProof/>
                <w:sz w:val="24"/>
                <w:lang w:val="en-US"/>
              </w:rPr>
              <w:tab/>
            </w:r>
            <w:r w:rsidRPr="008F15DC">
              <w:rPr>
                <w:rStyle w:val="Hyperlink"/>
                <w:noProof/>
              </w:rPr>
              <w:t>Discussion des résultats</w:t>
            </w:r>
            <w:r>
              <w:rPr>
                <w:noProof/>
                <w:webHidden/>
              </w:rPr>
              <w:tab/>
            </w:r>
            <w:r>
              <w:rPr>
                <w:noProof/>
                <w:webHidden/>
              </w:rPr>
              <w:fldChar w:fldCharType="begin"/>
            </w:r>
            <w:r>
              <w:rPr>
                <w:noProof/>
                <w:webHidden/>
              </w:rPr>
              <w:instrText xml:space="preserve"> PAGEREF _Toc191319500 \h </w:instrText>
            </w:r>
            <w:r>
              <w:rPr>
                <w:noProof/>
                <w:webHidden/>
              </w:rPr>
            </w:r>
            <w:r>
              <w:rPr>
                <w:noProof/>
                <w:webHidden/>
              </w:rPr>
              <w:fldChar w:fldCharType="separate"/>
            </w:r>
            <w:r>
              <w:rPr>
                <w:noProof/>
                <w:webHidden/>
              </w:rPr>
              <w:t>26</w:t>
            </w:r>
            <w:r>
              <w:rPr>
                <w:noProof/>
                <w:webHidden/>
              </w:rPr>
              <w:fldChar w:fldCharType="end"/>
            </w:r>
          </w:hyperlink>
        </w:p>
        <w:p w14:paraId="0A435A39" w14:textId="79E68A34" w:rsidR="006C3B3B" w:rsidRDefault="006C3B3B">
          <w:pPr>
            <w:pStyle w:val="TOC1"/>
            <w:tabs>
              <w:tab w:val="left" w:pos="720"/>
              <w:tab w:val="right" w:leader="dot" w:pos="9350"/>
            </w:tabs>
            <w:rPr>
              <w:rFonts w:eastAsiaTheme="minorEastAsia" w:cstheme="minorBidi"/>
              <w:b w:val="0"/>
              <w:bCs w:val="0"/>
              <w:i w:val="0"/>
              <w:iCs w:val="0"/>
              <w:noProof/>
              <w:sz w:val="24"/>
              <w:lang w:val="en-US"/>
            </w:rPr>
          </w:pPr>
          <w:hyperlink w:anchor="_Toc191319501" w:history="1">
            <w:r w:rsidRPr="008F15DC">
              <w:rPr>
                <w:rStyle w:val="Hyperlink"/>
                <w:noProof/>
              </w:rPr>
              <w:t>VI.</w:t>
            </w:r>
            <w:r>
              <w:rPr>
                <w:rFonts w:eastAsiaTheme="minorEastAsia" w:cstheme="minorBidi"/>
                <w:b w:val="0"/>
                <w:bCs w:val="0"/>
                <w:i w:val="0"/>
                <w:iCs w:val="0"/>
                <w:noProof/>
                <w:sz w:val="24"/>
                <w:lang w:val="en-US"/>
              </w:rPr>
              <w:tab/>
            </w:r>
            <w:r w:rsidRPr="008F15DC">
              <w:rPr>
                <w:rStyle w:val="Hyperlink"/>
                <w:noProof/>
              </w:rPr>
              <w:t>Conclusion</w:t>
            </w:r>
            <w:r>
              <w:rPr>
                <w:noProof/>
                <w:webHidden/>
              </w:rPr>
              <w:tab/>
            </w:r>
            <w:r>
              <w:rPr>
                <w:noProof/>
                <w:webHidden/>
              </w:rPr>
              <w:fldChar w:fldCharType="begin"/>
            </w:r>
            <w:r>
              <w:rPr>
                <w:noProof/>
                <w:webHidden/>
              </w:rPr>
              <w:instrText xml:space="preserve"> PAGEREF _Toc191319501 \h </w:instrText>
            </w:r>
            <w:r>
              <w:rPr>
                <w:noProof/>
                <w:webHidden/>
              </w:rPr>
            </w:r>
            <w:r>
              <w:rPr>
                <w:noProof/>
                <w:webHidden/>
              </w:rPr>
              <w:fldChar w:fldCharType="separate"/>
            </w:r>
            <w:r>
              <w:rPr>
                <w:noProof/>
                <w:webHidden/>
              </w:rPr>
              <w:t>27</w:t>
            </w:r>
            <w:r>
              <w:rPr>
                <w:noProof/>
                <w:webHidden/>
              </w:rPr>
              <w:fldChar w:fldCharType="end"/>
            </w:r>
          </w:hyperlink>
        </w:p>
        <w:p w14:paraId="54E8ECA9" w14:textId="376F7293" w:rsidR="006C3B3B" w:rsidRDefault="006C3B3B">
          <w:pPr>
            <w:pStyle w:val="TOC1"/>
            <w:tabs>
              <w:tab w:val="left" w:pos="720"/>
              <w:tab w:val="right" w:leader="dot" w:pos="9350"/>
            </w:tabs>
            <w:rPr>
              <w:rFonts w:eastAsiaTheme="minorEastAsia" w:cstheme="minorBidi"/>
              <w:b w:val="0"/>
              <w:bCs w:val="0"/>
              <w:i w:val="0"/>
              <w:iCs w:val="0"/>
              <w:noProof/>
              <w:sz w:val="24"/>
              <w:lang w:val="en-US"/>
            </w:rPr>
          </w:pPr>
          <w:hyperlink w:anchor="_Toc191319502" w:history="1">
            <w:r w:rsidRPr="008F15DC">
              <w:rPr>
                <w:rStyle w:val="Hyperlink"/>
                <w:noProof/>
              </w:rPr>
              <w:t>VII.</w:t>
            </w:r>
            <w:r>
              <w:rPr>
                <w:rFonts w:eastAsiaTheme="minorEastAsia" w:cstheme="minorBidi"/>
                <w:b w:val="0"/>
                <w:bCs w:val="0"/>
                <w:i w:val="0"/>
                <w:iCs w:val="0"/>
                <w:noProof/>
                <w:sz w:val="24"/>
                <w:lang w:val="en-US"/>
              </w:rPr>
              <w:tab/>
            </w:r>
            <w:r w:rsidRPr="008F15DC">
              <w:rPr>
                <w:rStyle w:val="Hyperlink"/>
                <w:noProof/>
              </w:rPr>
              <w:t>Bibliographie</w:t>
            </w:r>
            <w:r>
              <w:rPr>
                <w:noProof/>
                <w:webHidden/>
              </w:rPr>
              <w:tab/>
            </w:r>
            <w:r>
              <w:rPr>
                <w:noProof/>
                <w:webHidden/>
              </w:rPr>
              <w:fldChar w:fldCharType="begin"/>
            </w:r>
            <w:r>
              <w:rPr>
                <w:noProof/>
                <w:webHidden/>
              </w:rPr>
              <w:instrText xml:space="preserve"> PAGEREF _Toc191319502 \h </w:instrText>
            </w:r>
            <w:r>
              <w:rPr>
                <w:noProof/>
                <w:webHidden/>
              </w:rPr>
            </w:r>
            <w:r>
              <w:rPr>
                <w:noProof/>
                <w:webHidden/>
              </w:rPr>
              <w:fldChar w:fldCharType="separate"/>
            </w:r>
            <w:r>
              <w:rPr>
                <w:noProof/>
                <w:webHidden/>
              </w:rPr>
              <w:t>28</w:t>
            </w:r>
            <w:r>
              <w:rPr>
                <w:noProof/>
                <w:webHidden/>
              </w:rPr>
              <w:fldChar w:fldCharType="end"/>
            </w:r>
          </w:hyperlink>
        </w:p>
        <w:p w14:paraId="06CBF2D4" w14:textId="3EC92ECA" w:rsidR="006C3B3B" w:rsidRDefault="006C3B3B">
          <w:pPr>
            <w:pStyle w:val="TOC1"/>
            <w:tabs>
              <w:tab w:val="left" w:pos="720"/>
              <w:tab w:val="right" w:leader="dot" w:pos="9350"/>
            </w:tabs>
            <w:rPr>
              <w:rFonts w:eastAsiaTheme="minorEastAsia" w:cstheme="minorBidi"/>
              <w:b w:val="0"/>
              <w:bCs w:val="0"/>
              <w:i w:val="0"/>
              <w:iCs w:val="0"/>
              <w:noProof/>
              <w:sz w:val="24"/>
              <w:lang w:val="en-US"/>
            </w:rPr>
          </w:pPr>
          <w:hyperlink w:anchor="_Toc191319503" w:history="1">
            <w:r w:rsidRPr="008F15DC">
              <w:rPr>
                <w:rStyle w:val="Hyperlink"/>
                <w:noProof/>
              </w:rPr>
              <w:t>VIII.</w:t>
            </w:r>
            <w:r>
              <w:rPr>
                <w:rFonts w:eastAsiaTheme="minorEastAsia" w:cstheme="minorBidi"/>
                <w:b w:val="0"/>
                <w:bCs w:val="0"/>
                <w:i w:val="0"/>
                <w:iCs w:val="0"/>
                <w:noProof/>
                <w:sz w:val="24"/>
                <w:lang w:val="en-US"/>
              </w:rPr>
              <w:tab/>
            </w:r>
            <w:r w:rsidRPr="008F15DC">
              <w:rPr>
                <w:rStyle w:val="Hyperlink"/>
                <w:noProof/>
              </w:rPr>
              <w:t>Annexes</w:t>
            </w:r>
            <w:r>
              <w:rPr>
                <w:noProof/>
                <w:webHidden/>
              </w:rPr>
              <w:tab/>
            </w:r>
            <w:r>
              <w:rPr>
                <w:noProof/>
                <w:webHidden/>
              </w:rPr>
              <w:fldChar w:fldCharType="begin"/>
            </w:r>
            <w:r>
              <w:rPr>
                <w:noProof/>
                <w:webHidden/>
              </w:rPr>
              <w:instrText xml:space="preserve"> PAGEREF _Toc191319503 \h </w:instrText>
            </w:r>
            <w:r>
              <w:rPr>
                <w:noProof/>
                <w:webHidden/>
              </w:rPr>
            </w:r>
            <w:r>
              <w:rPr>
                <w:noProof/>
                <w:webHidden/>
              </w:rPr>
              <w:fldChar w:fldCharType="separate"/>
            </w:r>
            <w:r>
              <w:rPr>
                <w:noProof/>
                <w:webHidden/>
              </w:rPr>
              <w:t>29</w:t>
            </w:r>
            <w:r>
              <w:rPr>
                <w:noProof/>
                <w:webHidden/>
              </w:rPr>
              <w:fldChar w:fldCharType="end"/>
            </w:r>
          </w:hyperlink>
        </w:p>
        <w:p w14:paraId="592F63EA" w14:textId="7BFC61B8"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504" w:history="1">
            <w:r w:rsidRPr="008F15DC">
              <w:rPr>
                <w:rStyle w:val="Hyperlink"/>
                <w:noProof/>
              </w:rPr>
              <w:t>1)</w:t>
            </w:r>
            <w:r>
              <w:rPr>
                <w:rFonts w:eastAsiaTheme="minorEastAsia" w:cstheme="minorBidi"/>
                <w:b w:val="0"/>
                <w:bCs w:val="0"/>
                <w:noProof/>
                <w:sz w:val="24"/>
                <w:szCs w:val="24"/>
                <w:lang w:val="en-US"/>
              </w:rPr>
              <w:tab/>
            </w:r>
            <w:r w:rsidRPr="008F15DC">
              <w:rPr>
                <w:rStyle w:val="Hyperlink"/>
                <w:noProof/>
              </w:rPr>
              <w:t>Annexe 1 : Cahier des charges</w:t>
            </w:r>
            <w:r>
              <w:rPr>
                <w:noProof/>
                <w:webHidden/>
              </w:rPr>
              <w:tab/>
            </w:r>
            <w:r>
              <w:rPr>
                <w:noProof/>
                <w:webHidden/>
              </w:rPr>
              <w:fldChar w:fldCharType="begin"/>
            </w:r>
            <w:r>
              <w:rPr>
                <w:noProof/>
                <w:webHidden/>
              </w:rPr>
              <w:instrText xml:space="preserve"> PAGEREF _Toc191319504 \h </w:instrText>
            </w:r>
            <w:r>
              <w:rPr>
                <w:noProof/>
                <w:webHidden/>
              </w:rPr>
            </w:r>
            <w:r>
              <w:rPr>
                <w:noProof/>
                <w:webHidden/>
              </w:rPr>
              <w:fldChar w:fldCharType="separate"/>
            </w:r>
            <w:r>
              <w:rPr>
                <w:noProof/>
                <w:webHidden/>
              </w:rPr>
              <w:t>29</w:t>
            </w:r>
            <w:r>
              <w:rPr>
                <w:noProof/>
                <w:webHidden/>
              </w:rPr>
              <w:fldChar w:fldCharType="end"/>
            </w:r>
          </w:hyperlink>
        </w:p>
        <w:p w14:paraId="0A18EAFE" w14:textId="238B53B9" w:rsidR="006C3B3B" w:rsidRDefault="006C3B3B">
          <w:pPr>
            <w:pStyle w:val="TOC2"/>
            <w:tabs>
              <w:tab w:val="left" w:pos="720"/>
              <w:tab w:val="right" w:leader="dot" w:pos="9350"/>
            </w:tabs>
            <w:rPr>
              <w:rFonts w:eastAsiaTheme="minorEastAsia" w:cstheme="minorBidi"/>
              <w:b w:val="0"/>
              <w:bCs w:val="0"/>
              <w:noProof/>
              <w:sz w:val="24"/>
              <w:szCs w:val="24"/>
              <w:lang w:val="en-US"/>
            </w:rPr>
          </w:pPr>
          <w:hyperlink w:anchor="_Toc191319505" w:history="1">
            <w:r w:rsidRPr="008F15DC">
              <w:rPr>
                <w:rStyle w:val="Hyperlink"/>
                <w:noProof/>
              </w:rPr>
              <w:t>2)</w:t>
            </w:r>
            <w:r>
              <w:rPr>
                <w:rFonts w:eastAsiaTheme="minorEastAsia" w:cstheme="minorBidi"/>
                <w:b w:val="0"/>
                <w:bCs w:val="0"/>
                <w:noProof/>
                <w:sz w:val="24"/>
                <w:szCs w:val="24"/>
                <w:lang w:val="en-US"/>
              </w:rPr>
              <w:tab/>
            </w:r>
            <w:r w:rsidRPr="008F15DC">
              <w:rPr>
                <w:rStyle w:val="Hyperlink"/>
                <w:noProof/>
              </w:rPr>
              <w:t>Annexe 2 : Schéma STM32F769I-DISCO</w:t>
            </w:r>
            <w:r>
              <w:rPr>
                <w:noProof/>
                <w:webHidden/>
              </w:rPr>
              <w:tab/>
            </w:r>
            <w:r>
              <w:rPr>
                <w:noProof/>
                <w:webHidden/>
              </w:rPr>
              <w:fldChar w:fldCharType="begin"/>
            </w:r>
            <w:r>
              <w:rPr>
                <w:noProof/>
                <w:webHidden/>
              </w:rPr>
              <w:instrText xml:space="preserve"> PAGEREF _Toc191319505 \h </w:instrText>
            </w:r>
            <w:r>
              <w:rPr>
                <w:noProof/>
                <w:webHidden/>
              </w:rPr>
            </w:r>
            <w:r>
              <w:rPr>
                <w:noProof/>
                <w:webHidden/>
              </w:rPr>
              <w:fldChar w:fldCharType="separate"/>
            </w:r>
            <w:r>
              <w:rPr>
                <w:noProof/>
                <w:webHidden/>
              </w:rPr>
              <w:t>32</w:t>
            </w:r>
            <w:r>
              <w:rPr>
                <w:noProof/>
                <w:webHidden/>
              </w:rPr>
              <w:fldChar w:fldCharType="end"/>
            </w:r>
          </w:hyperlink>
        </w:p>
        <w:p w14:paraId="700BF93C" w14:textId="78FBC3B9" w:rsidR="002A4F5E" w:rsidRPr="009512C7" w:rsidRDefault="002A4F5E">
          <w:r w:rsidRPr="009512C7">
            <w:rPr>
              <w:b/>
              <w:bCs/>
              <w:noProof/>
            </w:rPr>
            <w:fldChar w:fldCharType="end"/>
          </w:r>
        </w:p>
      </w:sdtContent>
    </w:sdt>
    <w:p w14:paraId="16656C2F" w14:textId="77777777" w:rsidR="007F1129" w:rsidRPr="009512C7" w:rsidRDefault="007F1129" w:rsidP="003302AE">
      <w:pPr>
        <w:rPr>
          <w:b/>
          <w:bCs/>
          <w:sz w:val="40"/>
          <w:szCs w:val="40"/>
        </w:rPr>
      </w:pPr>
    </w:p>
    <w:p w14:paraId="4BF40471" w14:textId="77777777" w:rsidR="007F1129" w:rsidRPr="009512C7" w:rsidRDefault="007F1129" w:rsidP="003302AE">
      <w:pPr>
        <w:rPr>
          <w:b/>
          <w:bCs/>
          <w:sz w:val="40"/>
          <w:szCs w:val="40"/>
        </w:rPr>
      </w:pPr>
    </w:p>
    <w:p w14:paraId="6B5B33D2" w14:textId="77777777" w:rsidR="007F1129" w:rsidRPr="009512C7" w:rsidRDefault="007F1129" w:rsidP="003302AE">
      <w:pPr>
        <w:rPr>
          <w:b/>
          <w:bCs/>
          <w:sz w:val="40"/>
          <w:szCs w:val="40"/>
        </w:rPr>
      </w:pPr>
    </w:p>
    <w:p w14:paraId="36115F15" w14:textId="77777777" w:rsidR="007F1129" w:rsidRPr="009512C7" w:rsidRDefault="007F1129" w:rsidP="003302AE">
      <w:pPr>
        <w:rPr>
          <w:b/>
          <w:bCs/>
          <w:sz w:val="40"/>
          <w:szCs w:val="40"/>
        </w:rPr>
      </w:pPr>
    </w:p>
    <w:p w14:paraId="5379749B" w14:textId="77777777" w:rsidR="003302AE" w:rsidRPr="009512C7" w:rsidRDefault="003302AE" w:rsidP="003302AE">
      <w:pPr>
        <w:rPr>
          <w:b/>
          <w:bCs/>
          <w:sz w:val="40"/>
          <w:szCs w:val="40"/>
        </w:rPr>
      </w:pPr>
      <w:r w:rsidRPr="009512C7">
        <w:rPr>
          <w:b/>
          <w:bCs/>
          <w:sz w:val="40"/>
          <w:szCs w:val="40"/>
        </w:rPr>
        <w:lastRenderedPageBreak/>
        <w:t>Table des figures</w:t>
      </w:r>
    </w:p>
    <w:p w14:paraId="5BD1D7EB" w14:textId="2978B1CB" w:rsidR="006C3B3B" w:rsidRDefault="003302AE">
      <w:pPr>
        <w:pStyle w:val="TableofFigures"/>
        <w:tabs>
          <w:tab w:val="right" w:leader="dot" w:pos="9350"/>
        </w:tabs>
        <w:rPr>
          <w:rFonts w:eastAsiaTheme="minorEastAsia"/>
          <w:noProof/>
          <w:sz w:val="24"/>
          <w:lang w:val="en-US"/>
        </w:rPr>
      </w:pPr>
      <w:r w:rsidRPr="009512C7">
        <w:rPr>
          <w:rFonts w:asciiTheme="majorHAnsi" w:eastAsiaTheme="majorEastAsia" w:hAnsiTheme="majorHAnsi" w:cstheme="majorBidi"/>
          <w:b/>
          <w:color w:val="000000" w:themeColor="text1"/>
          <w:sz w:val="40"/>
          <w:szCs w:val="32"/>
        </w:rPr>
        <w:fldChar w:fldCharType="begin"/>
      </w:r>
      <w:r w:rsidRPr="009512C7">
        <w:rPr>
          <w:rFonts w:asciiTheme="majorHAnsi" w:eastAsiaTheme="majorEastAsia" w:hAnsiTheme="majorHAnsi" w:cstheme="majorBidi"/>
          <w:b/>
          <w:color w:val="000000" w:themeColor="text1"/>
          <w:sz w:val="40"/>
          <w:szCs w:val="32"/>
        </w:rPr>
        <w:instrText xml:space="preserve"> TOC \h \z \c "Figure" </w:instrText>
      </w:r>
      <w:r w:rsidRPr="009512C7">
        <w:rPr>
          <w:rFonts w:asciiTheme="majorHAnsi" w:eastAsiaTheme="majorEastAsia" w:hAnsiTheme="majorHAnsi" w:cstheme="majorBidi"/>
          <w:b/>
          <w:color w:val="000000" w:themeColor="text1"/>
          <w:sz w:val="40"/>
          <w:szCs w:val="32"/>
        </w:rPr>
        <w:fldChar w:fldCharType="separate"/>
      </w:r>
      <w:hyperlink w:anchor="_Toc191319506" w:history="1">
        <w:r w:rsidR="006C3B3B" w:rsidRPr="004E486D">
          <w:rPr>
            <w:rStyle w:val="Hyperlink"/>
            <w:noProof/>
          </w:rPr>
          <w:t>Figure 1 Page d'accueil du projet</w:t>
        </w:r>
        <w:r w:rsidR="006C3B3B">
          <w:rPr>
            <w:noProof/>
            <w:webHidden/>
          </w:rPr>
          <w:tab/>
        </w:r>
        <w:r w:rsidR="006C3B3B">
          <w:rPr>
            <w:noProof/>
            <w:webHidden/>
          </w:rPr>
          <w:fldChar w:fldCharType="begin"/>
        </w:r>
        <w:r w:rsidR="006C3B3B">
          <w:rPr>
            <w:noProof/>
            <w:webHidden/>
          </w:rPr>
          <w:instrText xml:space="preserve"> PAGEREF _Toc191319506 \h </w:instrText>
        </w:r>
        <w:r w:rsidR="006C3B3B">
          <w:rPr>
            <w:noProof/>
            <w:webHidden/>
          </w:rPr>
        </w:r>
        <w:r w:rsidR="006C3B3B">
          <w:rPr>
            <w:noProof/>
            <w:webHidden/>
          </w:rPr>
          <w:fldChar w:fldCharType="separate"/>
        </w:r>
        <w:r w:rsidR="006C3B3B">
          <w:rPr>
            <w:noProof/>
            <w:webHidden/>
          </w:rPr>
          <w:t>7</w:t>
        </w:r>
        <w:r w:rsidR="006C3B3B">
          <w:rPr>
            <w:noProof/>
            <w:webHidden/>
          </w:rPr>
          <w:fldChar w:fldCharType="end"/>
        </w:r>
      </w:hyperlink>
    </w:p>
    <w:p w14:paraId="1C552C83" w14:textId="2DDB0B62" w:rsidR="006C3B3B" w:rsidRDefault="006C3B3B">
      <w:pPr>
        <w:pStyle w:val="TableofFigures"/>
        <w:tabs>
          <w:tab w:val="right" w:leader="dot" w:pos="9350"/>
        </w:tabs>
        <w:rPr>
          <w:rFonts w:eastAsiaTheme="minorEastAsia"/>
          <w:noProof/>
          <w:sz w:val="24"/>
          <w:lang w:val="en-US"/>
        </w:rPr>
      </w:pPr>
      <w:hyperlink w:anchor="_Toc191319507" w:history="1">
        <w:r w:rsidRPr="004E486D">
          <w:rPr>
            <w:rStyle w:val="Hyperlink"/>
            <w:noProof/>
          </w:rPr>
          <w:t>Figure 2 Gantt du 03/12/24</w:t>
        </w:r>
        <w:r>
          <w:rPr>
            <w:noProof/>
            <w:webHidden/>
          </w:rPr>
          <w:tab/>
        </w:r>
        <w:r>
          <w:rPr>
            <w:noProof/>
            <w:webHidden/>
          </w:rPr>
          <w:fldChar w:fldCharType="begin"/>
        </w:r>
        <w:r>
          <w:rPr>
            <w:noProof/>
            <w:webHidden/>
          </w:rPr>
          <w:instrText xml:space="preserve"> PAGEREF _Toc191319507 \h </w:instrText>
        </w:r>
        <w:r>
          <w:rPr>
            <w:noProof/>
            <w:webHidden/>
          </w:rPr>
        </w:r>
        <w:r>
          <w:rPr>
            <w:noProof/>
            <w:webHidden/>
          </w:rPr>
          <w:fldChar w:fldCharType="separate"/>
        </w:r>
        <w:r>
          <w:rPr>
            <w:noProof/>
            <w:webHidden/>
          </w:rPr>
          <w:t>7</w:t>
        </w:r>
        <w:r>
          <w:rPr>
            <w:noProof/>
            <w:webHidden/>
          </w:rPr>
          <w:fldChar w:fldCharType="end"/>
        </w:r>
      </w:hyperlink>
    </w:p>
    <w:p w14:paraId="0A9964C6" w14:textId="2D164936" w:rsidR="006C3B3B" w:rsidRDefault="006C3B3B">
      <w:pPr>
        <w:pStyle w:val="TableofFigures"/>
        <w:tabs>
          <w:tab w:val="right" w:leader="dot" w:pos="9350"/>
        </w:tabs>
        <w:rPr>
          <w:rFonts w:eastAsiaTheme="minorEastAsia"/>
          <w:noProof/>
          <w:sz w:val="24"/>
          <w:lang w:val="en-US"/>
        </w:rPr>
      </w:pPr>
      <w:hyperlink w:anchor="_Toc191319508" w:history="1">
        <w:r w:rsidRPr="004E486D">
          <w:rPr>
            <w:rStyle w:val="Hyperlink"/>
            <w:noProof/>
          </w:rPr>
          <w:t>Figure 3 Logiciel STM32CubeMX</w:t>
        </w:r>
        <w:r>
          <w:rPr>
            <w:noProof/>
            <w:webHidden/>
          </w:rPr>
          <w:tab/>
        </w:r>
        <w:r>
          <w:rPr>
            <w:noProof/>
            <w:webHidden/>
          </w:rPr>
          <w:fldChar w:fldCharType="begin"/>
        </w:r>
        <w:r>
          <w:rPr>
            <w:noProof/>
            <w:webHidden/>
          </w:rPr>
          <w:instrText xml:space="preserve"> PAGEREF _Toc191319508 \h </w:instrText>
        </w:r>
        <w:r>
          <w:rPr>
            <w:noProof/>
            <w:webHidden/>
          </w:rPr>
        </w:r>
        <w:r>
          <w:rPr>
            <w:noProof/>
            <w:webHidden/>
          </w:rPr>
          <w:fldChar w:fldCharType="separate"/>
        </w:r>
        <w:r>
          <w:rPr>
            <w:noProof/>
            <w:webHidden/>
          </w:rPr>
          <w:t>9</w:t>
        </w:r>
        <w:r>
          <w:rPr>
            <w:noProof/>
            <w:webHidden/>
          </w:rPr>
          <w:fldChar w:fldCharType="end"/>
        </w:r>
      </w:hyperlink>
    </w:p>
    <w:p w14:paraId="39BBC8D6" w14:textId="33587DB5" w:rsidR="006C3B3B" w:rsidRDefault="006C3B3B">
      <w:pPr>
        <w:pStyle w:val="TableofFigures"/>
        <w:tabs>
          <w:tab w:val="right" w:leader="dot" w:pos="9350"/>
        </w:tabs>
        <w:rPr>
          <w:rFonts w:eastAsiaTheme="minorEastAsia"/>
          <w:noProof/>
          <w:sz w:val="24"/>
          <w:lang w:val="en-US"/>
        </w:rPr>
      </w:pPr>
      <w:hyperlink w:anchor="_Toc191319509" w:history="1">
        <w:r w:rsidRPr="004E486D">
          <w:rPr>
            <w:rStyle w:val="Hyperlink"/>
            <w:noProof/>
            <w14:textOutline w14:w="9525" w14:cap="rnd" w14:cmpd="sng" w14:algn="ctr">
              <w14:noFill/>
              <w14:prstDash w14:val="solid"/>
              <w14:bevel/>
            </w14:textOutline>
          </w:rPr>
          <w:t>Figure 4 Carte STM32F769I-DISCO</w:t>
        </w:r>
        <w:r>
          <w:rPr>
            <w:noProof/>
            <w:webHidden/>
          </w:rPr>
          <w:tab/>
        </w:r>
        <w:r>
          <w:rPr>
            <w:noProof/>
            <w:webHidden/>
          </w:rPr>
          <w:fldChar w:fldCharType="begin"/>
        </w:r>
        <w:r>
          <w:rPr>
            <w:noProof/>
            <w:webHidden/>
          </w:rPr>
          <w:instrText xml:space="preserve"> PAGEREF _Toc191319509 \h </w:instrText>
        </w:r>
        <w:r>
          <w:rPr>
            <w:noProof/>
            <w:webHidden/>
          </w:rPr>
        </w:r>
        <w:r>
          <w:rPr>
            <w:noProof/>
            <w:webHidden/>
          </w:rPr>
          <w:fldChar w:fldCharType="separate"/>
        </w:r>
        <w:r>
          <w:rPr>
            <w:noProof/>
            <w:webHidden/>
          </w:rPr>
          <w:t>10</w:t>
        </w:r>
        <w:r>
          <w:rPr>
            <w:noProof/>
            <w:webHidden/>
          </w:rPr>
          <w:fldChar w:fldCharType="end"/>
        </w:r>
      </w:hyperlink>
    </w:p>
    <w:p w14:paraId="74148977" w14:textId="7BE3D700" w:rsidR="006C3B3B" w:rsidRDefault="006C3B3B">
      <w:pPr>
        <w:pStyle w:val="TableofFigures"/>
        <w:tabs>
          <w:tab w:val="right" w:leader="dot" w:pos="9350"/>
        </w:tabs>
        <w:rPr>
          <w:rFonts w:eastAsiaTheme="minorEastAsia"/>
          <w:noProof/>
          <w:sz w:val="24"/>
          <w:lang w:val="en-US"/>
        </w:rPr>
      </w:pPr>
      <w:hyperlink w:anchor="_Toc191319510" w:history="1">
        <w:r w:rsidRPr="004E486D">
          <w:rPr>
            <w:rStyle w:val="Hyperlink"/>
            <w:noProof/>
          </w:rPr>
          <w:t>Figure 5 Schéma fonctionel de l’application</w:t>
        </w:r>
        <w:r>
          <w:rPr>
            <w:noProof/>
            <w:webHidden/>
          </w:rPr>
          <w:tab/>
        </w:r>
        <w:r>
          <w:rPr>
            <w:noProof/>
            <w:webHidden/>
          </w:rPr>
          <w:fldChar w:fldCharType="begin"/>
        </w:r>
        <w:r>
          <w:rPr>
            <w:noProof/>
            <w:webHidden/>
          </w:rPr>
          <w:instrText xml:space="preserve"> PAGEREF _Toc191319510 \h </w:instrText>
        </w:r>
        <w:r>
          <w:rPr>
            <w:noProof/>
            <w:webHidden/>
          </w:rPr>
        </w:r>
        <w:r>
          <w:rPr>
            <w:noProof/>
            <w:webHidden/>
          </w:rPr>
          <w:fldChar w:fldCharType="separate"/>
        </w:r>
        <w:r>
          <w:rPr>
            <w:noProof/>
            <w:webHidden/>
          </w:rPr>
          <w:t>11</w:t>
        </w:r>
        <w:r>
          <w:rPr>
            <w:noProof/>
            <w:webHidden/>
          </w:rPr>
          <w:fldChar w:fldCharType="end"/>
        </w:r>
      </w:hyperlink>
    </w:p>
    <w:p w14:paraId="52EA7E42" w14:textId="2A52B398" w:rsidR="006C3B3B" w:rsidRDefault="006C3B3B">
      <w:pPr>
        <w:pStyle w:val="TableofFigures"/>
        <w:tabs>
          <w:tab w:val="right" w:leader="dot" w:pos="9350"/>
        </w:tabs>
        <w:rPr>
          <w:rFonts w:eastAsiaTheme="minorEastAsia"/>
          <w:noProof/>
          <w:sz w:val="24"/>
          <w:lang w:val="en-US"/>
        </w:rPr>
      </w:pPr>
      <w:hyperlink w:anchor="_Toc191319511" w:history="1">
        <w:r w:rsidRPr="004E486D">
          <w:rPr>
            <w:rStyle w:val="Hyperlink"/>
            <w:noProof/>
            <w14:textOutline w14:w="9525" w14:cap="rnd" w14:cmpd="sng" w14:algn="ctr">
              <w14:noFill/>
              <w14:prstDash w14:val="solid"/>
              <w14:bevel/>
            </w14:textOutline>
          </w:rPr>
          <w:t>Figure 6 Interface</w:t>
        </w:r>
        <w:r>
          <w:rPr>
            <w:noProof/>
            <w:webHidden/>
          </w:rPr>
          <w:tab/>
        </w:r>
        <w:r>
          <w:rPr>
            <w:noProof/>
            <w:webHidden/>
          </w:rPr>
          <w:fldChar w:fldCharType="begin"/>
        </w:r>
        <w:r>
          <w:rPr>
            <w:noProof/>
            <w:webHidden/>
          </w:rPr>
          <w:instrText xml:space="preserve"> PAGEREF _Toc191319511 \h </w:instrText>
        </w:r>
        <w:r>
          <w:rPr>
            <w:noProof/>
            <w:webHidden/>
          </w:rPr>
        </w:r>
        <w:r>
          <w:rPr>
            <w:noProof/>
            <w:webHidden/>
          </w:rPr>
          <w:fldChar w:fldCharType="separate"/>
        </w:r>
        <w:r>
          <w:rPr>
            <w:noProof/>
            <w:webHidden/>
          </w:rPr>
          <w:t>13</w:t>
        </w:r>
        <w:r>
          <w:rPr>
            <w:noProof/>
            <w:webHidden/>
          </w:rPr>
          <w:fldChar w:fldCharType="end"/>
        </w:r>
      </w:hyperlink>
    </w:p>
    <w:p w14:paraId="08FA96B4" w14:textId="5F11411F" w:rsidR="006C3B3B" w:rsidRDefault="006C3B3B">
      <w:pPr>
        <w:pStyle w:val="TableofFigures"/>
        <w:tabs>
          <w:tab w:val="right" w:leader="dot" w:pos="9350"/>
        </w:tabs>
        <w:rPr>
          <w:rFonts w:eastAsiaTheme="minorEastAsia"/>
          <w:noProof/>
          <w:sz w:val="24"/>
          <w:lang w:val="en-US"/>
        </w:rPr>
      </w:pPr>
      <w:hyperlink w:anchor="_Toc191319512" w:history="1">
        <w:r w:rsidRPr="004E486D">
          <w:rPr>
            <w:rStyle w:val="Hyperlink"/>
            <w:noProof/>
          </w:rPr>
          <w:t>Figure 7 Codage PDM</w:t>
        </w:r>
        <w:r>
          <w:rPr>
            <w:noProof/>
            <w:webHidden/>
          </w:rPr>
          <w:tab/>
        </w:r>
        <w:r>
          <w:rPr>
            <w:noProof/>
            <w:webHidden/>
          </w:rPr>
          <w:fldChar w:fldCharType="begin"/>
        </w:r>
        <w:r>
          <w:rPr>
            <w:noProof/>
            <w:webHidden/>
          </w:rPr>
          <w:instrText xml:space="preserve"> PAGEREF _Toc191319512 \h </w:instrText>
        </w:r>
        <w:r>
          <w:rPr>
            <w:noProof/>
            <w:webHidden/>
          </w:rPr>
        </w:r>
        <w:r>
          <w:rPr>
            <w:noProof/>
            <w:webHidden/>
          </w:rPr>
          <w:fldChar w:fldCharType="separate"/>
        </w:r>
        <w:r>
          <w:rPr>
            <w:noProof/>
            <w:webHidden/>
          </w:rPr>
          <w:t>14</w:t>
        </w:r>
        <w:r>
          <w:rPr>
            <w:noProof/>
            <w:webHidden/>
          </w:rPr>
          <w:fldChar w:fldCharType="end"/>
        </w:r>
      </w:hyperlink>
    </w:p>
    <w:p w14:paraId="10741A03" w14:textId="292035AB" w:rsidR="006C3B3B" w:rsidRDefault="006C3B3B">
      <w:pPr>
        <w:pStyle w:val="TableofFigures"/>
        <w:tabs>
          <w:tab w:val="right" w:leader="dot" w:pos="9350"/>
        </w:tabs>
        <w:rPr>
          <w:rFonts w:eastAsiaTheme="minorEastAsia"/>
          <w:noProof/>
          <w:sz w:val="24"/>
          <w:lang w:val="en-US"/>
        </w:rPr>
      </w:pPr>
      <w:hyperlink w:anchor="_Toc191319513" w:history="1">
        <w:r w:rsidRPr="004E486D">
          <w:rPr>
            <w:rStyle w:val="Hyperlink"/>
            <w:noProof/>
          </w:rPr>
          <w:t>Figure 8 Codage PCM</w:t>
        </w:r>
        <w:r>
          <w:rPr>
            <w:noProof/>
            <w:webHidden/>
          </w:rPr>
          <w:tab/>
        </w:r>
        <w:r>
          <w:rPr>
            <w:noProof/>
            <w:webHidden/>
          </w:rPr>
          <w:fldChar w:fldCharType="begin"/>
        </w:r>
        <w:r>
          <w:rPr>
            <w:noProof/>
            <w:webHidden/>
          </w:rPr>
          <w:instrText xml:space="preserve"> PAGEREF _Toc191319513 \h </w:instrText>
        </w:r>
        <w:r>
          <w:rPr>
            <w:noProof/>
            <w:webHidden/>
          </w:rPr>
        </w:r>
        <w:r>
          <w:rPr>
            <w:noProof/>
            <w:webHidden/>
          </w:rPr>
          <w:fldChar w:fldCharType="separate"/>
        </w:r>
        <w:r>
          <w:rPr>
            <w:noProof/>
            <w:webHidden/>
          </w:rPr>
          <w:t>15</w:t>
        </w:r>
        <w:r>
          <w:rPr>
            <w:noProof/>
            <w:webHidden/>
          </w:rPr>
          <w:fldChar w:fldCharType="end"/>
        </w:r>
      </w:hyperlink>
    </w:p>
    <w:p w14:paraId="5116956B" w14:textId="277E7ABC" w:rsidR="006C3B3B" w:rsidRDefault="006C3B3B">
      <w:pPr>
        <w:pStyle w:val="TableofFigures"/>
        <w:tabs>
          <w:tab w:val="right" w:leader="dot" w:pos="9350"/>
        </w:tabs>
        <w:rPr>
          <w:rFonts w:eastAsiaTheme="minorEastAsia"/>
          <w:noProof/>
          <w:sz w:val="24"/>
          <w:lang w:val="en-US"/>
        </w:rPr>
      </w:pPr>
      <w:hyperlink w:anchor="_Toc191319514" w:history="1">
        <w:r w:rsidRPr="004E486D">
          <w:rPr>
            <w:rStyle w:val="Hyperlink"/>
            <w:noProof/>
          </w:rPr>
          <w:t>Figure 9 Schéma du système de sortie audio</w:t>
        </w:r>
        <w:r>
          <w:rPr>
            <w:noProof/>
            <w:webHidden/>
          </w:rPr>
          <w:tab/>
        </w:r>
        <w:r>
          <w:rPr>
            <w:noProof/>
            <w:webHidden/>
          </w:rPr>
          <w:fldChar w:fldCharType="begin"/>
        </w:r>
        <w:r>
          <w:rPr>
            <w:noProof/>
            <w:webHidden/>
          </w:rPr>
          <w:instrText xml:space="preserve"> PAGEREF _Toc191319514 \h </w:instrText>
        </w:r>
        <w:r>
          <w:rPr>
            <w:noProof/>
            <w:webHidden/>
          </w:rPr>
        </w:r>
        <w:r>
          <w:rPr>
            <w:noProof/>
            <w:webHidden/>
          </w:rPr>
          <w:fldChar w:fldCharType="separate"/>
        </w:r>
        <w:r>
          <w:rPr>
            <w:noProof/>
            <w:webHidden/>
          </w:rPr>
          <w:t>16</w:t>
        </w:r>
        <w:r>
          <w:rPr>
            <w:noProof/>
            <w:webHidden/>
          </w:rPr>
          <w:fldChar w:fldCharType="end"/>
        </w:r>
      </w:hyperlink>
    </w:p>
    <w:p w14:paraId="6A6F09C7" w14:textId="6AADA1E4" w:rsidR="006C3B3B" w:rsidRDefault="006C3B3B">
      <w:pPr>
        <w:pStyle w:val="TableofFigures"/>
        <w:tabs>
          <w:tab w:val="right" w:leader="dot" w:pos="9350"/>
        </w:tabs>
        <w:rPr>
          <w:rFonts w:eastAsiaTheme="minorEastAsia"/>
          <w:noProof/>
          <w:sz w:val="24"/>
          <w:lang w:val="en-US"/>
        </w:rPr>
      </w:pPr>
      <w:hyperlink w:anchor="_Toc191319515" w:history="1">
        <w:r w:rsidRPr="004E486D">
          <w:rPr>
            <w:rStyle w:val="Hyperlink"/>
            <w:noProof/>
          </w:rPr>
          <w:t>Figure 10 Schéma de l'extraction des données</w:t>
        </w:r>
        <w:r>
          <w:rPr>
            <w:noProof/>
            <w:webHidden/>
          </w:rPr>
          <w:tab/>
        </w:r>
        <w:r>
          <w:rPr>
            <w:noProof/>
            <w:webHidden/>
          </w:rPr>
          <w:fldChar w:fldCharType="begin"/>
        </w:r>
        <w:r>
          <w:rPr>
            <w:noProof/>
            <w:webHidden/>
          </w:rPr>
          <w:instrText xml:space="preserve"> PAGEREF _Toc191319515 \h </w:instrText>
        </w:r>
        <w:r>
          <w:rPr>
            <w:noProof/>
            <w:webHidden/>
          </w:rPr>
        </w:r>
        <w:r>
          <w:rPr>
            <w:noProof/>
            <w:webHidden/>
          </w:rPr>
          <w:fldChar w:fldCharType="separate"/>
        </w:r>
        <w:r>
          <w:rPr>
            <w:noProof/>
            <w:webHidden/>
          </w:rPr>
          <w:t>18</w:t>
        </w:r>
        <w:r>
          <w:rPr>
            <w:noProof/>
            <w:webHidden/>
          </w:rPr>
          <w:fldChar w:fldCharType="end"/>
        </w:r>
      </w:hyperlink>
    </w:p>
    <w:p w14:paraId="40D70450" w14:textId="61DA0AD3" w:rsidR="006C3B3B" w:rsidRDefault="006C3B3B">
      <w:pPr>
        <w:pStyle w:val="TableofFigures"/>
        <w:tabs>
          <w:tab w:val="right" w:leader="dot" w:pos="9350"/>
        </w:tabs>
        <w:rPr>
          <w:rFonts w:eastAsiaTheme="minorEastAsia"/>
          <w:noProof/>
          <w:sz w:val="24"/>
          <w:lang w:val="en-US"/>
        </w:rPr>
      </w:pPr>
      <w:hyperlink w:anchor="_Toc191319516" w:history="1">
        <w:r w:rsidRPr="004E486D">
          <w:rPr>
            <w:rStyle w:val="Hyperlink"/>
            <w:noProof/>
          </w:rPr>
          <w:t>Figure 11 Fenêtre de Hanning</w:t>
        </w:r>
        <w:r>
          <w:rPr>
            <w:noProof/>
            <w:webHidden/>
          </w:rPr>
          <w:tab/>
        </w:r>
        <w:r>
          <w:rPr>
            <w:noProof/>
            <w:webHidden/>
          </w:rPr>
          <w:fldChar w:fldCharType="begin"/>
        </w:r>
        <w:r>
          <w:rPr>
            <w:noProof/>
            <w:webHidden/>
          </w:rPr>
          <w:instrText xml:space="preserve"> PAGEREF _Toc191319516 \h </w:instrText>
        </w:r>
        <w:r>
          <w:rPr>
            <w:noProof/>
            <w:webHidden/>
          </w:rPr>
        </w:r>
        <w:r>
          <w:rPr>
            <w:noProof/>
            <w:webHidden/>
          </w:rPr>
          <w:fldChar w:fldCharType="separate"/>
        </w:r>
        <w:r>
          <w:rPr>
            <w:noProof/>
            <w:webHidden/>
          </w:rPr>
          <w:t>18</w:t>
        </w:r>
        <w:r>
          <w:rPr>
            <w:noProof/>
            <w:webHidden/>
          </w:rPr>
          <w:fldChar w:fldCharType="end"/>
        </w:r>
      </w:hyperlink>
    </w:p>
    <w:p w14:paraId="13CD55EB" w14:textId="47AB7134" w:rsidR="006C3B3B" w:rsidRDefault="006C3B3B">
      <w:pPr>
        <w:pStyle w:val="TableofFigures"/>
        <w:tabs>
          <w:tab w:val="right" w:leader="dot" w:pos="9350"/>
        </w:tabs>
        <w:rPr>
          <w:rFonts w:eastAsiaTheme="minorEastAsia"/>
          <w:noProof/>
          <w:sz w:val="24"/>
          <w:lang w:val="en-US"/>
        </w:rPr>
      </w:pPr>
      <w:hyperlink w:anchor="_Toc191319517" w:history="1">
        <w:r w:rsidRPr="004E486D">
          <w:rPr>
            <w:rStyle w:val="Hyperlink"/>
            <w:noProof/>
          </w:rPr>
          <w:t>Figure 12 Représentation du tableau de sortie de la FFT</w:t>
        </w:r>
        <w:r>
          <w:rPr>
            <w:noProof/>
            <w:webHidden/>
          </w:rPr>
          <w:tab/>
        </w:r>
        <w:r>
          <w:rPr>
            <w:noProof/>
            <w:webHidden/>
          </w:rPr>
          <w:fldChar w:fldCharType="begin"/>
        </w:r>
        <w:r>
          <w:rPr>
            <w:noProof/>
            <w:webHidden/>
          </w:rPr>
          <w:instrText xml:space="preserve"> PAGEREF _Toc191319517 \h </w:instrText>
        </w:r>
        <w:r>
          <w:rPr>
            <w:noProof/>
            <w:webHidden/>
          </w:rPr>
        </w:r>
        <w:r>
          <w:rPr>
            <w:noProof/>
            <w:webHidden/>
          </w:rPr>
          <w:fldChar w:fldCharType="separate"/>
        </w:r>
        <w:r>
          <w:rPr>
            <w:noProof/>
            <w:webHidden/>
          </w:rPr>
          <w:t>18</w:t>
        </w:r>
        <w:r>
          <w:rPr>
            <w:noProof/>
            <w:webHidden/>
          </w:rPr>
          <w:fldChar w:fldCharType="end"/>
        </w:r>
      </w:hyperlink>
    </w:p>
    <w:p w14:paraId="4765DE94" w14:textId="1BF3D19B" w:rsidR="006C3B3B" w:rsidRDefault="006C3B3B">
      <w:pPr>
        <w:pStyle w:val="TableofFigures"/>
        <w:tabs>
          <w:tab w:val="right" w:leader="dot" w:pos="9350"/>
        </w:tabs>
        <w:rPr>
          <w:rFonts w:eastAsiaTheme="minorEastAsia"/>
          <w:noProof/>
          <w:sz w:val="24"/>
          <w:lang w:val="en-US"/>
        </w:rPr>
      </w:pPr>
      <w:hyperlink w:anchor="_Toc191319518" w:history="1">
        <w:r w:rsidRPr="004E486D">
          <w:rPr>
            <w:rStyle w:val="Hyperlink"/>
            <w:noProof/>
          </w:rPr>
          <w:t>Figure 13 Visualisation d'une DSE simulée avec plusieurs sinus</w:t>
        </w:r>
        <w:r>
          <w:rPr>
            <w:noProof/>
            <w:webHidden/>
          </w:rPr>
          <w:tab/>
        </w:r>
        <w:r>
          <w:rPr>
            <w:noProof/>
            <w:webHidden/>
          </w:rPr>
          <w:fldChar w:fldCharType="begin"/>
        </w:r>
        <w:r>
          <w:rPr>
            <w:noProof/>
            <w:webHidden/>
          </w:rPr>
          <w:instrText xml:space="preserve"> PAGEREF _Toc191319518 \h </w:instrText>
        </w:r>
        <w:r>
          <w:rPr>
            <w:noProof/>
            <w:webHidden/>
          </w:rPr>
        </w:r>
        <w:r>
          <w:rPr>
            <w:noProof/>
            <w:webHidden/>
          </w:rPr>
          <w:fldChar w:fldCharType="separate"/>
        </w:r>
        <w:r>
          <w:rPr>
            <w:noProof/>
            <w:webHidden/>
          </w:rPr>
          <w:t>19</w:t>
        </w:r>
        <w:r>
          <w:rPr>
            <w:noProof/>
            <w:webHidden/>
          </w:rPr>
          <w:fldChar w:fldCharType="end"/>
        </w:r>
      </w:hyperlink>
    </w:p>
    <w:p w14:paraId="2A18B52D" w14:textId="4587B641" w:rsidR="006C3B3B" w:rsidRDefault="006C3B3B">
      <w:pPr>
        <w:pStyle w:val="TableofFigures"/>
        <w:tabs>
          <w:tab w:val="right" w:leader="dot" w:pos="9350"/>
        </w:tabs>
        <w:rPr>
          <w:rFonts w:eastAsiaTheme="minorEastAsia"/>
          <w:noProof/>
          <w:sz w:val="24"/>
          <w:lang w:val="en-US"/>
        </w:rPr>
      </w:pPr>
      <w:hyperlink w:anchor="_Toc191319519" w:history="1">
        <w:r w:rsidRPr="004E486D">
          <w:rPr>
            <w:rStyle w:val="Hyperlink"/>
            <w:noProof/>
          </w:rPr>
          <w:t>Figure 14 Banque de filtres de Mel (domaine fréquentiel)</w:t>
        </w:r>
        <w:r>
          <w:rPr>
            <w:noProof/>
            <w:webHidden/>
          </w:rPr>
          <w:tab/>
        </w:r>
        <w:r>
          <w:rPr>
            <w:noProof/>
            <w:webHidden/>
          </w:rPr>
          <w:fldChar w:fldCharType="begin"/>
        </w:r>
        <w:r>
          <w:rPr>
            <w:noProof/>
            <w:webHidden/>
          </w:rPr>
          <w:instrText xml:space="preserve"> PAGEREF _Toc191319519 \h </w:instrText>
        </w:r>
        <w:r>
          <w:rPr>
            <w:noProof/>
            <w:webHidden/>
          </w:rPr>
        </w:r>
        <w:r>
          <w:rPr>
            <w:noProof/>
            <w:webHidden/>
          </w:rPr>
          <w:fldChar w:fldCharType="separate"/>
        </w:r>
        <w:r>
          <w:rPr>
            <w:noProof/>
            <w:webHidden/>
          </w:rPr>
          <w:t>20</w:t>
        </w:r>
        <w:r>
          <w:rPr>
            <w:noProof/>
            <w:webHidden/>
          </w:rPr>
          <w:fldChar w:fldCharType="end"/>
        </w:r>
      </w:hyperlink>
    </w:p>
    <w:p w14:paraId="10EB37EC" w14:textId="0F892A28" w:rsidR="006C3B3B" w:rsidRDefault="006C3B3B">
      <w:pPr>
        <w:pStyle w:val="TableofFigures"/>
        <w:tabs>
          <w:tab w:val="right" w:leader="dot" w:pos="9350"/>
        </w:tabs>
        <w:rPr>
          <w:rFonts w:eastAsiaTheme="minorEastAsia"/>
          <w:noProof/>
          <w:sz w:val="24"/>
          <w:lang w:val="en-US"/>
        </w:rPr>
      </w:pPr>
      <w:hyperlink w:anchor="_Toc191319520" w:history="1">
        <w:r w:rsidRPr="004E486D">
          <w:rPr>
            <w:rStyle w:val="Hyperlink"/>
            <w:noProof/>
          </w:rPr>
          <w:t>Figure 15 Spectrogramme de Mel</w:t>
        </w:r>
        <w:r>
          <w:rPr>
            <w:noProof/>
            <w:webHidden/>
          </w:rPr>
          <w:tab/>
        </w:r>
        <w:r>
          <w:rPr>
            <w:noProof/>
            <w:webHidden/>
          </w:rPr>
          <w:fldChar w:fldCharType="begin"/>
        </w:r>
        <w:r>
          <w:rPr>
            <w:noProof/>
            <w:webHidden/>
          </w:rPr>
          <w:instrText xml:space="preserve"> PAGEREF _Toc191319520 \h </w:instrText>
        </w:r>
        <w:r>
          <w:rPr>
            <w:noProof/>
            <w:webHidden/>
          </w:rPr>
        </w:r>
        <w:r>
          <w:rPr>
            <w:noProof/>
            <w:webHidden/>
          </w:rPr>
          <w:fldChar w:fldCharType="separate"/>
        </w:r>
        <w:r>
          <w:rPr>
            <w:noProof/>
            <w:webHidden/>
          </w:rPr>
          <w:t>21</w:t>
        </w:r>
        <w:r>
          <w:rPr>
            <w:noProof/>
            <w:webHidden/>
          </w:rPr>
          <w:fldChar w:fldCharType="end"/>
        </w:r>
      </w:hyperlink>
    </w:p>
    <w:p w14:paraId="2ACD1188" w14:textId="7862C9D5" w:rsidR="006C3B3B" w:rsidRDefault="006C3B3B">
      <w:pPr>
        <w:pStyle w:val="TableofFigures"/>
        <w:tabs>
          <w:tab w:val="right" w:leader="dot" w:pos="9350"/>
        </w:tabs>
        <w:rPr>
          <w:rFonts w:eastAsiaTheme="minorEastAsia"/>
          <w:noProof/>
          <w:sz w:val="24"/>
          <w:lang w:val="en-US"/>
        </w:rPr>
      </w:pPr>
      <w:hyperlink w:anchor="_Toc191319521" w:history="1">
        <w:r w:rsidRPr="004E486D">
          <w:rPr>
            <w:rStyle w:val="Hyperlink"/>
            <w:noProof/>
          </w:rPr>
          <w:t>Figure 16 Explication de FAT</w:t>
        </w:r>
        <w:r>
          <w:rPr>
            <w:noProof/>
            <w:webHidden/>
          </w:rPr>
          <w:tab/>
        </w:r>
        <w:r>
          <w:rPr>
            <w:noProof/>
            <w:webHidden/>
          </w:rPr>
          <w:fldChar w:fldCharType="begin"/>
        </w:r>
        <w:r>
          <w:rPr>
            <w:noProof/>
            <w:webHidden/>
          </w:rPr>
          <w:instrText xml:space="preserve"> PAGEREF _Toc191319521 \h </w:instrText>
        </w:r>
        <w:r>
          <w:rPr>
            <w:noProof/>
            <w:webHidden/>
          </w:rPr>
        </w:r>
        <w:r>
          <w:rPr>
            <w:noProof/>
            <w:webHidden/>
          </w:rPr>
          <w:fldChar w:fldCharType="separate"/>
        </w:r>
        <w:r>
          <w:rPr>
            <w:noProof/>
            <w:webHidden/>
          </w:rPr>
          <w:t>22</w:t>
        </w:r>
        <w:r>
          <w:rPr>
            <w:noProof/>
            <w:webHidden/>
          </w:rPr>
          <w:fldChar w:fldCharType="end"/>
        </w:r>
      </w:hyperlink>
    </w:p>
    <w:p w14:paraId="18265C1C" w14:textId="2BE618A1" w:rsidR="006C3B3B" w:rsidRDefault="006C3B3B">
      <w:pPr>
        <w:pStyle w:val="TableofFigures"/>
        <w:tabs>
          <w:tab w:val="right" w:leader="dot" w:pos="9350"/>
        </w:tabs>
        <w:rPr>
          <w:rFonts w:eastAsiaTheme="minorEastAsia"/>
          <w:noProof/>
          <w:sz w:val="24"/>
          <w:lang w:val="en-US"/>
        </w:rPr>
      </w:pPr>
      <w:hyperlink w:anchor="_Toc191319522" w:history="1">
        <w:r w:rsidRPr="004E486D">
          <w:rPr>
            <w:rStyle w:val="Hyperlink"/>
            <w:noProof/>
          </w:rPr>
          <w:t>Figure 17 Description de l'entête WAV</w:t>
        </w:r>
        <w:r>
          <w:rPr>
            <w:noProof/>
            <w:webHidden/>
          </w:rPr>
          <w:tab/>
        </w:r>
        <w:r>
          <w:rPr>
            <w:noProof/>
            <w:webHidden/>
          </w:rPr>
          <w:fldChar w:fldCharType="begin"/>
        </w:r>
        <w:r>
          <w:rPr>
            <w:noProof/>
            <w:webHidden/>
          </w:rPr>
          <w:instrText xml:space="preserve"> PAGEREF _Toc191319522 \h </w:instrText>
        </w:r>
        <w:r>
          <w:rPr>
            <w:noProof/>
            <w:webHidden/>
          </w:rPr>
        </w:r>
        <w:r>
          <w:rPr>
            <w:noProof/>
            <w:webHidden/>
          </w:rPr>
          <w:fldChar w:fldCharType="separate"/>
        </w:r>
        <w:r>
          <w:rPr>
            <w:noProof/>
            <w:webHidden/>
          </w:rPr>
          <w:t>23</w:t>
        </w:r>
        <w:r>
          <w:rPr>
            <w:noProof/>
            <w:webHidden/>
          </w:rPr>
          <w:fldChar w:fldCharType="end"/>
        </w:r>
      </w:hyperlink>
    </w:p>
    <w:p w14:paraId="56EB1F6F" w14:textId="12A85F83" w:rsidR="005E647C" w:rsidRPr="009512C7" w:rsidRDefault="003302AE">
      <w:pPr>
        <w:rPr>
          <w:rFonts w:asciiTheme="majorHAnsi" w:eastAsiaTheme="majorEastAsia" w:hAnsiTheme="majorHAnsi" w:cstheme="majorBidi"/>
          <w:b/>
          <w:color w:val="000000" w:themeColor="text1"/>
          <w:sz w:val="40"/>
          <w:szCs w:val="32"/>
        </w:rPr>
      </w:pPr>
      <w:r w:rsidRPr="009512C7">
        <w:rPr>
          <w:rFonts w:asciiTheme="majorHAnsi" w:eastAsiaTheme="majorEastAsia" w:hAnsiTheme="majorHAnsi" w:cstheme="majorBidi"/>
          <w:b/>
          <w:color w:val="000000" w:themeColor="text1"/>
          <w:sz w:val="40"/>
          <w:szCs w:val="32"/>
        </w:rPr>
        <w:fldChar w:fldCharType="end"/>
      </w:r>
    </w:p>
    <w:p w14:paraId="1521D27F" w14:textId="77777777" w:rsidR="005E647C" w:rsidRPr="009512C7" w:rsidRDefault="005E647C" w:rsidP="00356E09">
      <w:pPr>
        <w:pStyle w:val="Heading1"/>
      </w:pPr>
      <w:bookmarkStart w:id="0" w:name="_Hlk184652650"/>
      <w:bookmarkStart w:id="1" w:name="_Toc191319479"/>
      <w:r w:rsidRPr="009512C7">
        <w:lastRenderedPageBreak/>
        <w:t>Lexique</w:t>
      </w:r>
      <w:ins w:id="2" w:author="Killian Picot" w:date="2024-12-02T21:08:00Z" w16du:dateUtc="2024-12-02T20:08:00Z">
        <w:r w:rsidRPr="009512C7">
          <w:t xml:space="preserve"> </w:t>
        </w:r>
      </w:ins>
      <w:r w:rsidRPr="009512C7">
        <w:t>et Acronymes</w:t>
      </w:r>
      <w:bookmarkEnd w:id="1"/>
    </w:p>
    <w:bookmarkEnd w:id="0"/>
    <w:p w14:paraId="4D951E90" w14:textId="77777777" w:rsidR="005E647C" w:rsidRPr="009512C7" w:rsidRDefault="005E647C" w:rsidP="005E647C"/>
    <w:p w14:paraId="6CC25EA4" w14:textId="77777777" w:rsidR="004A7230" w:rsidRPr="009512C7" w:rsidRDefault="004A7230" w:rsidP="004A7230">
      <w:pPr>
        <w:pStyle w:val="Lexique"/>
      </w:pPr>
      <w:bookmarkStart w:id="3" w:name="_Hlk184252213"/>
      <w:r w:rsidRPr="009512C7">
        <w:rPr>
          <w:b/>
          <w:bCs/>
        </w:rPr>
        <w:t>ARM</w:t>
      </w:r>
      <w:r w:rsidRPr="009512C7">
        <w:t xml:space="preserve"> : Architecture RISC (</w:t>
      </w:r>
      <w:proofErr w:type="spellStart"/>
      <w:r w:rsidRPr="009512C7">
        <w:t>Reduced</w:t>
      </w:r>
      <w:proofErr w:type="spellEnd"/>
      <w:r w:rsidRPr="009512C7">
        <w:t xml:space="preserve"> Instruction Set </w:t>
      </w:r>
      <w:proofErr w:type="spellStart"/>
      <w:r w:rsidRPr="009512C7">
        <w:t>Computing</w:t>
      </w:r>
      <w:proofErr w:type="spellEnd"/>
      <w:r w:rsidRPr="009512C7">
        <w:t>) développée par Arm Holdings, utilisée dans une variété de processeurs et microcontrôleurs. Connue pour son efficacité énergétique et sa performance.</w:t>
      </w:r>
    </w:p>
    <w:p w14:paraId="77B59BBB" w14:textId="77777777" w:rsidR="004A7230" w:rsidRPr="009512C7" w:rsidRDefault="004A7230" w:rsidP="004A7230">
      <w:pPr>
        <w:pStyle w:val="Lexique"/>
      </w:pPr>
      <w:r w:rsidRPr="009512C7">
        <w:rPr>
          <w:b/>
          <w:bCs/>
        </w:rPr>
        <w:t>BDD (Base de Données)</w:t>
      </w:r>
      <w:r w:rsidRPr="009512C7">
        <w:t xml:space="preserve"> : Ensemble de données structurées et organisées pour faciliter l'accès, la gestion et la mise à jour. Utilisée dans de nombreuses applications pour stocker des informations.</w:t>
      </w:r>
    </w:p>
    <w:p w14:paraId="0D245357" w14:textId="77777777" w:rsidR="004A7230" w:rsidRPr="009512C7" w:rsidRDefault="004A7230" w:rsidP="004A7230">
      <w:pPr>
        <w:pStyle w:val="Lexique"/>
      </w:pPr>
      <w:r w:rsidRPr="009512C7">
        <w:rPr>
          <w:b/>
          <w:bCs/>
        </w:rPr>
        <w:t>Buffer</w:t>
      </w:r>
      <w:r w:rsidRPr="009512C7">
        <w:t xml:space="preserve"> : Zone de mémoire temporaire utilisée pour stocker des données en transit entre deux dispositifs ou processus. Permet de gérer les décalages entre les vitesses de transfert de données.</w:t>
      </w:r>
    </w:p>
    <w:p w14:paraId="459DF491" w14:textId="77777777" w:rsidR="004A7230" w:rsidRPr="009512C7" w:rsidRDefault="004A7230" w:rsidP="004A7230">
      <w:pPr>
        <w:pStyle w:val="Lexique"/>
      </w:pPr>
      <w:r w:rsidRPr="009512C7">
        <w:rPr>
          <w:b/>
          <w:bCs/>
        </w:rPr>
        <w:t>BSP (</w:t>
      </w:r>
      <w:proofErr w:type="spellStart"/>
      <w:r w:rsidRPr="009512C7">
        <w:rPr>
          <w:b/>
          <w:bCs/>
        </w:rPr>
        <w:t>Board</w:t>
      </w:r>
      <w:proofErr w:type="spellEnd"/>
      <w:r w:rsidRPr="009512C7">
        <w:rPr>
          <w:b/>
          <w:bCs/>
        </w:rPr>
        <w:t xml:space="preserve"> Support Package)</w:t>
      </w:r>
      <w:r w:rsidRPr="009512C7">
        <w:t xml:space="preserve"> : Ensemble de logiciels et de bibliothèques nécessaires pour faire fonctionner </w:t>
      </w:r>
      <w:r w:rsidR="004A06AB" w:rsidRPr="009512C7">
        <w:t xml:space="preserve">l’ensemble des périphériques </w:t>
      </w:r>
      <w:r w:rsidRPr="009512C7">
        <w:t>sur un matériel spécifique. Facilite le développement et l'intégration de matériel.</w:t>
      </w:r>
    </w:p>
    <w:p w14:paraId="57BC2ED9" w14:textId="77777777" w:rsidR="004A7230" w:rsidRPr="009512C7" w:rsidRDefault="004A7230" w:rsidP="004A7230">
      <w:pPr>
        <w:pStyle w:val="Lexique"/>
      </w:pPr>
      <w:r w:rsidRPr="009512C7">
        <w:rPr>
          <w:b/>
          <w:bCs/>
        </w:rPr>
        <w:t xml:space="preserve">CPU (Central </w:t>
      </w:r>
      <w:proofErr w:type="spellStart"/>
      <w:r w:rsidRPr="009512C7">
        <w:rPr>
          <w:b/>
          <w:bCs/>
        </w:rPr>
        <w:t>Processing</w:t>
      </w:r>
      <w:proofErr w:type="spellEnd"/>
      <w:r w:rsidRPr="009512C7">
        <w:rPr>
          <w:b/>
          <w:bCs/>
        </w:rPr>
        <w:t xml:space="preserve"> Unit)</w:t>
      </w:r>
      <w:r w:rsidRPr="009512C7">
        <w:t xml:space="preserve"> : Processeur central d'un ordinateur qui exécute les instructions des programmes. Il est souvent considéré comme le cerveau de l'ordinateur.</w:t>
      </w:r>
    </w:p>
    <w:p w14:paraId="695E224E" w14:textId="77777777" w:rsidR="004A7230" w:rsidRPr="009512C7" w:rsidRDefault="004A7230" w:rsidP="004A7230">
      <w:pPr>
        <w:pStyle w:val="Lexique"/>
      </w:pPr>
      <w:r w:rsidRPr="009512C7">
        <w:rPr>
          <w:b/>
          <w:bCs/>
        </w:rPr>
        <w:t>CODEC (Coder-</w:t>
      </w:r>
      <w:proofErr w:type="spellStart"/>
      <w:r w:rsidRPr="009512C7">
        <w:rPr>
          <w:b/>
          <w:bCs/>
        </w:rPr>
        <w:t>Decoder</w:t>
      </w:r>
      <w:proofErr w:type="spellEnd"/>
      <w:r w:rsidRPr="009512C7">
        <w:rPr>
          <w:b/>
          <w:bCs/>
        </w:rPr>
        <w:t>)</w:t>
      </w:r>
      <w:r w:rsidRPr="009512C7">
        <w:t xml:space="preserve"> : Dispositif ou logiciel qui compresse ou décompresse des données numériques, notamment des fichiers audios et vidéo. Utilisé pour réduire la taille des fichiers tout en conservant la qualité.</w:t>
      </w:r>
    </w:p>
    <w:p w14:paraId="5B57049E" w14:textId="77777777" w:rsidR="004A7230" w:rsidRPr="009512C7" w:rsidRDefault="004A7230" w:rsidP="004A7230">
      <w:pPr>
        <w:pStyle w:val="Lexique"/>
      </w:pPr>
      <w:r w:rsidRPr="009512C7">
        <w:rPr>
          <w:b/>
          <w:bCs/>
        </w:rPr>
        <w:t>CSV (Comma-</w:t>
      </w:r>
      <w:proofErr w:type="spellStart"/>
      <w:r w:rsidRPr="009512C7">
        <w:rPr>
          <w:b/>
          <w:bCs/>
        </w:rPr>
        <w:t>Separated</w:t>
      </w:r>
      <w:proofErr w:type="spellEnd"/>
      <w:r w:rsidRPr="009512C7">
        <w:rPr>
          <w:b/>
          <w:bCs/>
        </w:rPr>
        <w:t xml:space="preserve"> Values)</w:t>
      </w:r>
      <w:r w:rsidRPr="009512C7">
        <w:t xml:space="preserve"> : Format de fichier texte utilisé pour stocker des données tabulaires, où chaque valeur est séparée par une virgule. Couramment utilisé pour l'importation et l'exportation de données entre programmes.</w:t>
      </w:r>
    </w:p>
    <w:p w14:paraId="34590C06" w14:textId="77777777" w:rsidR="004A7230" w:rsidRPr="009512C7" w:rsidRDefault="004A7230" w:rsidP="004A7230">
      <w:pPr>
        <w:pStyle w:val="Lexique"/>
      </w:pPr>
      <w:r w:rsidRPr="009512C7">
        <w:rPr>
          <w:b/>
          <w:bCs/>
        </w:rPr>
        <w:t>DMA (Direct Memory Access)</w:t>
      </w:r>
      <w:r w:rsidRPr="009512C7">
        <w:t xml:space="preserve"> : Technique permettant aux périphériques d'accéder directement à la mémoire sans passer par le processeur. Améliore l'efficacité du transfert de données et libère le processeur pour d'autres tâches.</w:t>
      </w:r>
    </w:p>
    <w:p w14:paraId="572F07DD" w14:textId="77777777" w:rsidR="004A7230" w:rsidRPr="009512C7" w:rsidRDefault="004A7230" w:rsidP="004A7230">
      <w:pPr>
        <w:pStyle w:val="Lexique"/>
      </w:pPr>
      <w:r w:rsidRPr="009512C7">
        <w:rPr>
          <w:b/>
          <w:bCs/>
        </w:rPr>
        <w:t xml:space="preserve">DFSDM (Digital </w:t>
      </w:r>
      <w:proofErr w:type="spellStart"/>
      <w:r w:rsidRPr="009512C7">
        <w:rPr>
          <w:b/>
          <w:bCs/>
        </w:rPr>
        <w:t>Filter</w:t>
      </w:r>
      <w:proofErr w:type="spellEnd"/>
      <w:r w:rsidRPr="009512C7">
        <w:rPr>
          <w:b/>
          <w:bCs/>
        </w:rPr>
        <w:t xml:space="preserve"> for Sigma-Delta </w:t>
      </w:r>
      <w:proofErr w:type="spellStart"/>
      <w:r w:rsidRPr="009512C7">
        <w:rPr>
          <w:b/>
          <w:bCs/>
        </w:rPr>
        <w:t>Modulators</w:t>
      </w:r>
      <w:proofErr w:type="spellEnd"/>
      <w:r w:rsidRPr="009512C7">
        <w:rPr>
          <w:b/>
          <w:bCs/>
        </w:rPr>
        <w:t>)</w:t>
      </w:r>
      <w:r w:rsidRPr="009512C7">
        <w:t xml:space="preserve"> : Module utilisé pour le traitement du signal dans les microcontrôleurs, notamment pour la conversion de signaux PDM (Pulse Density Modulation) en signaux PCM (Pulse Code Modulation).</w:t>
      </w:r>
    </w:p>
    <w:p w14:paraId="424D8047" w14:textId="77777777" w:rsidR="004A7230" w:rsidRPr="009512C7" w:rsidRDefault="004A7230" w:rsidP="004A7230">
      <w:pPr>
        <w:pStyle w:val="Lexique"/>
      </w:pPr>
      <w:r w:rsidRPr="009512C7">
        <w:rPr>
          <w:b/>
          <w:bCs/>
        </w:rPr>
        <w:lastRenderedPageBreak/>
        <w:t>DSI (Display Serial Interface)</w:t>
      </w:r>
      <w:r w:rsidRPr="009512C7">
        <w:t xml:space="preserve"> : Interface série utilisée pour transmettre des données vidéo et de contrôle à un écran LCD-TFT. Offre une connectivité haute vitesse et une faible consommation d'énergie.</w:t>
      </w:r>
    </w:p>
    <w:p w14:paraId="323EF936" w14:textId="77777777" w:rsidR="004A7230" w:rsidRPr="009512C7" w:rsidRDefault="004A7230" w:rsidP="004A7230">
      <w:pPr>
        <w:pStyle w:val="Lexique"/>
      </w:pPr>
      <w:r w:rsidRPr="009512C7">
        <w:rPr>
          <w:b/>
          <w:bCs/>
        </w:rPr>
        <w:t>DSE (Densité Spectrale d'Énergie)</w:t>
      </w:r>
      <w:r w:rsidRPr="009512C7">
        <w:t xml:space="preserve"> : Mesure de la distribution de l'énergie d'un signal dans le domaine fréquentiel. Utilisée pour analyser les caractéristiques d'un signal.</w:t>
      </w:r>
    </w:p>
    <w:p w14:paraId="34EB6928" w14:textId="77777777" w:rsidR="004A7230" w:rsidRPr="009512C7" w:rsidRDefault="004A7230" w:rsidP="004A7230">
      <w:pPr>
        <w:pStyle w:val="Lexique"/>
      </w:pPr>
      <w:r w:rsidRPr="009512C7">
        <w:rPr>
          <w:b/>
          <w:bCs/>
        </w:rPr>
        <w:t>Epoch</w:t>
      </w:r>
      <w:r w:rsidRPr="009512C7">
        <w:t xml:space="preserve"> : Période durant laquelle un modèle d'intelligence artificielle voit l'ensemble des données de la base de données une fois durant l'entraînement. Utilisée pour mesurer les cycles d'entraînement d'un modèle.</w:t>
      </w:r>
    </w:p>
    <w:p w14:paraId="462DE385" w14:textId="77777777" w:rsidR="004A7230" w:rsidRPr="009512C7" w:rsidRDefault="004A7230" w:rsidP="004A7230">
      <w:pPr>
        <w:pStyle w:val="Lexique"/>
      </w:pPr>
      <w:r w:rsidRPr="009512C7">
        <w:rPr>
          <w:b/>
          <w:bCs/>
        </w:rPr>
        <w:t>FAT (File Allocation Table)</w:t>
      </w:r>
      <w:r w:rsidRPr="009512C7">
        <w:t xml:space="preserve"> : Système de fichiers utilisé pour gérer l'espace de stockage sur des supports de mémoire, comme les disques durs et les cartes mémoire. Connu pour sa compatibilité avec différents systèmes d'exploitation.</w:t>
      </w:r>
    </w:p>
    <w:p w14:paraId="697E43CC" w14:textId="77777777" w:rsidR="004A7230" w:rsidRPr="009512C7" w:rsidRDefault="004A7230" w:rsidP="004A7230">
      <w:pPr>
        <w:pStyle w:val="Lexique"/>
      </w:pPr>
      <w:r w:rsidRPr="009512C7">
        <w:rPr>
          <w:b/>
          <w:bCs/>
        </w:rPr>
        <w:t xml:space="preserve">FFT (Fast Fourier </w:t>
      </w:r>
      <w:proofErr w:type="spellStart"/>
      <w:r w:rsidRPr="009512C7">
        <w:rPr>
          <w:b/>
          <w:bCs/>
        </w:rPr>
        <w:t>Transform</w:t>
      </w:r>
      <w:proofErr w:type="spellEnd"/>
      <w:r w:rsidRPr="009512C7">
        <w:rPr>
          <w:b/>
          <w:bCs/>
        </w:rPr>
        <w:t>)</w:t>
      </w:r>
      <w:r w:rsidRPr="009512C7">
        <w:t xml:space="preserve"> : Algorithme efficace pour calculer la transformation de Fourier d'une séquence, utilisé en traitement du signal pour analyser les fréquences d'un signal. Il est largement appliqué en ingénierie et en science.</w:t>
      </w:r>
    </w:p>
    <w:p w14:paraId="2BFBEB30" w14:textId="77777777" w:rsidR="004A7230" w:rsidRPr="009512C7" w:rsidRDefault="004A7230" w:rsidP="004A7230">
      <w:pPr>
        <w:pStyle w:val="Lexique"/>
      </w:pPr>
      <w:r w:rsidRPr="009512C7">
        <w:rPr>
          <w:b/>
          <w:bCs/>
        </w:rPr>
        <w:t>GPIO (General-</w:t>
      </w:r>
      <w:proofErr w:type="spellStart"/>
      <w:r w:rsidRPr="009512C7">
        <w:rPr>
          <w:b/>
          <w:bCs/>
        </w:rPr>
        <w:t>Purpose</w:t>
      </w:r>
      <w:proofErr w:type="spellEnd"/>
      <w:r w:rsidRPr="009512C7">
        <w:rPr>
          <w:b/>
          <w:bCs/>
        </w:rPr>
        <w:t xml:space="preserve"> Input/Output)</w:t>
      </w:r>
      <w:r w:rsidRPr="009512C7">
        <w:t xml:space="preserve"> : Broches sur un microcontrôleur ou un microprocesseur, utilisées pour lire des signaux d'entrée ou envoyer des signaux de sortie. Elles sont configurables pour différentes tâches.</w:t>
      </w:r>
    </w:p>
    <w:p w14:paraId="7A7A507F" w14:textId="77777777" w:rsidR="004A7230" w:rsidRPr="009512C7" w:rsidRDefault="004A7230" w:rsidP="004A7230">
      <w:pPr>
        <w:pStyle w:val="Lexique"/>
      </w:pPr>
      <w:r w:rsidRPr="009512C7">
        <w:rPr>
          <w:b/>
          <w:bCs/>
        </w:rPr>
        <w:t>IA (Intelligence Artificielle)</w:t>
      </w:r>
      <w:r w:rsidRPr="009512C7">
        <w:t xml:space="preserve"> : Dans le cas de ce projet, l’IA réfère à des algorithmes d’apprentissage automatique et plus particulièrement à l'apprentissage profond.</w:t>
      </w:r>
    </w:p>
    <w:p w14:paraId="416F23F4" w14:textId="77777777" w:rsidR="004A7230" w:rsidRPr="009512C7" w:rsidRDefault="004A7230" w:rsidP="004A7230">
      <w:pPr>
        <w:pStyle w:val="Lexique"/>
      </w:pPr>
      <w:r w:rsidRPr="009512C7">
        <w:rPr>
          <w:b/>
          <w:bCs/>
        </w:rPr>
        <w:t>I2C (Inter-Integrated Circuit)</w:t>
      </w:r>
      <w:r w:rsidRPr="009512C7">
        <w:t xml:space="preserve"> : Bus de communication série utilisé pour interconnecter des composants électroniques. Permet la communication entre un microcontrôleur et ses périphériques avec seulement deux lignes de signal.</w:t>
      </w:r>
    </w:p>
    <w:p w14:paraId="5FC31F61" w14:textId="77777777" w:rsidR="004A7230" w:rsidRPr="009512C7" w:rsidRDefault="004A7230" w:rsidP="004A7230">
      <w:pPr>
        <w:pStyle w:val="Lexique"/>
      </w:pPr>
      <w:r w:rsidRPr="009512C7">
        <w:rPr>
          <w:b/>
          <w:bCs/>
        </w:rPr>
        <w:t>I2S (Inter-IC Sound)</w:t>
      </w:r>
      <w:r w:rsidRPr="009512C7">
        <w:t xml:space="preserve"> : Interface série utilisée pour la transmission de données audio entre des composants numériques. Utilisée couramment dans les systèmes audios numériques.</w:t>
      </w:r>
    </w:p>
    <w:p w14:paraId="5B97C0FA" w14:textId="77777777" w:rsidR="004A7230" w:rsidRPr="009512C7" w:rsidRDefault="004A7230" w:rsidP="004A7230">
      <w:pPr>
        <w:pStyle w:val="Lexique"/>
      </w:pPr>
      <w:r w:rsidRPr="009512C7">
        <w:rPr>
          <w:b/>
          <w:bCs/>
        </w:rPr>
        <w:t>LCD-TFT (</w:t>
      </w:r>
      <w:proofErr w:type="spellStart"/>
      <w:r w:rsidRPr="009512C7">
        <w:rPr>
          <w:b/>
          <w:bCs/>
        </w:rPr>
        <w:t>Liquid</w:t>
      </w:r>
      <w:proofErr w:type="spellEnd"/>
      <w:r w:rsidRPr="009512C7">
        <w:rPr>
          <w:b/>
          <w:bCs/>
        </w:rPr>
        <w:t xml:space="preserve"> Crystal Display - </w:t>
      </w:r>
      <w:proofErr w:type="spellStart"/>
      <w:r w:rsidRPr="009512C7">
        <w:rPr>
          <w:b/>
          <w:bCs/>
        </w:rPr>
        <w:t>Thin</w:t>
      </w:r>
      <w:proofErr w:type="spellEnd"/>
      <w:r w:rsidRPr="009512C7">
        <w:rPr>
          <w:b/>
          <w:bCs/>
        </w:rPr>
        <w:t xml:space="preserve"> Film Transistor)</w:t>
      </w:r>
      <w:r w:rsidRPr="009512C7">
        <w:t xml:space="preserve"> : Type de technologie d'affichage à cristaux liquides utilisant des transistors à couches minces pour </w:t>
      </w:r>
      <w:r w:rsidRPr="009512C7">
        <w:lastRenderedPageBreak/>
        <w:t>améliorer la qualité de l'image. Offre des couleurs vives et un temps de réponse rapide.</w:t>
      </w:r>
    </w:p>
    <w:p w14:paraId="67D31082" w14:textId="77777777" w:rsidR="004A7230" w:rsidRPr="009512C7" w:rsidRDefault="004A7230" w:rsidP="004A7230">
      <w:pPr>
        <w:pStyle w:val="Lexique"/>
      </w:pPr>
      <w:r w:rsidRPr="009512C7">
        <w:rPr>
          <w:b/>
          <w:bCs/>
        </w:rPr>
        <w:t>LED (Light-</w:t>
      </w:r>
      <w:proofErr w:type="spellStart"/>
      <w:r w:rsidRPr="009512C7">
        <w:rPr>
          <w:b/>
          <w:bCs/>
        </w:rPr>
        <w:t>Emitting</w:t>
      </w:r>
      <w:proofErr w:type="spellEnd"/>
      <w:r w:rsidRPr="009512C7">
        <w:rPr>
          <w:b/>
          <w:bCs/>
        </w:rPr>
        <w:t xml:space="preserve"> Diode)</w:t>
      </w:r>
      <w:r w:rsidRPr="009512C7">
        <w:t xml:space="preserve"> : Diode électroluminescente utilisée comme source de lumière dans divers dispositifs électroniques. Connu pour sa faible consommation d'énergie et sa longue durée de vie.</w:t>
      </w:r>
    </w:p>
    <w:p w14:paraId="272D3554" w14:textId="77777777" w:rsidR="004A7230" w:rsidRPr="009512C7" w:rsidRDefault="004A7230" w:rsidP="004A7230">
      <w:pPr>
        <w:pStyle w:val="Lexique"/>
      </w:pPr>
      <w:r w:rsidRPr="009512C7">
        <w:rPr>
          <w:b/>
          <w:bCs/>
        </w:rPr>
        <w:t>LTDC (LCD-TFT Display Controller)</w:t>
      </w:r>
      <w:r w:rsidRPr="009512C7">
        <w:t xml:space="preserve"> : Contrôleur d'affichage pour les écrans LCD-TFT, gérant l'envoi des données d'image à l'écran. Utilisé dans les applications embarquées pour afficher des graphiques et des interfaces utilisateur.</w:t>
      </w:r>
    </w:p>
    <w:p w14:paraId="0C6392CA" w14:textId="77777777" w:rsidR="004A7230" w:rsidRPr="009512C7" w:rsidRDefault="004A7230" w:rsidP="004A7230">
      <w:pPr>
        <w:pStyle w:val="Lexique"/>
      </w:pPr>
      <w:r w:rsidRPr="009512C7">
        <w:rPr>
          <w:b/>
          <w:bCs/>
        </w:rPr>
        <w:t>MCU (</w:t>
      </w:r>
      <w:proofErr w:type="spellStart"/>
      <w:r w:rsidRPr="009512C7">
        <w:rPr>
          <w:b/>
          <w:bCs/>
        </w:rPr>
        <w:t>Microcontroller</w:t>
      </w:r>
      <w:proofErr w:type="spellEnd"/>
      <w:r w:rsidRPr="009512C7">
        <w:rPr>
          <w:b/>
          <w:bCs/>
        </w:rPr>
        <w:t xml:space="preserve"> Unit)</w:t>
      </w:r>
      <w:r w:rsidRPr="009512C7">
        <w:t xml:space="preserve"> : Microcontrôleur, un système simple permettant de faire des calculs à la manière d’un ordinateur mais avec des ressources plus limitées. Il embarque plusieurs périphériques pour des tâches spécifiques.</w:t>
      </w:r>
    </w:p>
    <w:p w14:paraId="6302F67E" w14:textId="77777777" w:rsidR="004A7230" w:rsidRPr="009512C7" w:rsidRDefault="004A7230" w:rsidP="004A7230">
      <w:pPr>
        <w:pStyle w:val="Lexique"/>
      </w:pPr>
      <w:r w:rsidRPr="009512C7">
        <w:rPr>
          <w:b/>
          <w:bCs/>
        </w:rPr>
        <w:t>Microcontrôleur</w:t>
      </w:r>
      <w:r w:rsidRPr="009512C7">
        <w:t xml:space="preserve"> : Système simple permettant de faire des calculs à la manière d’un ordinateur mais avec des ressources plus limitées. Il embarque plusieurs périphériques.</w:t>
      </w:r>
    </w:p>
    <w:p w14:paraId="03B738F0" w14:textId="77777777" w:rsidR="004A7230" w:rsidRPr="009512C7" w:rsidRDefault="004A7230" w:rsidP="004A7230">
      <w:pPr>
        <w:pStyle w:val="Lexique"/>
      </w:pPr>
      <w:r w:rsidRPr="009512C7">
        <w:rPr>
          <w:b/>
          <w:bCs/>
        </w:rPr>
        <w:t>PDM (Pulse Density Modulation)</w:t>
      </w:r>
      <w:r w:rsidRPr="009512C7">
        <w:t xml:space="preserve"> : Technique de modulation utilisée dans les systèmes de conversion analogique-numérique pour représenter le signal d'entrée sous forme de densité d'impulsions.</w:t>
      </w:r>
    </w:p>
    <w:p w14:paraId="270FF7A7" w14:textId="77777777" w:rsidR="004A7230" w:rsidRPr="009512C7" w:rsidRDefault="004A7230" w:rsidP="004A7230">
      <w:pPr>
        <w:pStyle w:val="Lexique"/>
      </w:pPr>
      <w:r w:rsidRPr="009512C7">
        <w:rPr>
          <w:b/>
          <w:bCs/>
        </w:rPr>
        <w:t>PCM (Pulse Code Modulation)</w:t>
      </w:r>
      <w:r w:rsidRPr="009512C7">
        <w:t xml:space="preserve"> : Méthode de conversion d'un signal analogique en un signal numérique en échantillonnant l'amplitude du signal à intervalles réguliers.</w:t>
      </w:r>
    </w:p>
    <w:p w14:paraId="2A9C7871" w14:textId="77777777" w:rsidR="004A7230" w:rsidRPr="009512C7" w:rsidRDefault="004A7230" w:rsidP="004A7230">
      <w:pPr>
        <w:pStyle w:val="Lexique"/>
      </w:pPr>
      <w:r w:rsidRPr="009512C7">
        <w:rPr>
          <w:b/>
          <w:bCs/>
        </w:rPr>
        <w:t>RAM (</w:t>
      </w:r>
      <w:proofErr w:type="spellStart"/>
      <w:r w:rsidRPr="009512C7">
        <w:rPr>
          <w:b/>
          <w:bCs/>
        </w:rPr>
        <w:t>Random</w:t>
      </w:r>
      <w:proofErr w:type="spellEnd"/>
      <w:r w:rsidRPr="009512C7">
        <w:rPr>
          <w:b/>
          <w:bCs/>
        </w:rPr>
        <w:t xml:space="preserve"> Access Memory)</w:t>
      </w:r>
      <w:r w:rsidRPr="009512C7">
        <w:t xml:space="preserve"> : Mémoire vive permettant de stocker temporairement des données pour un accès rapide par le processeur. Essentielle pour le fonctionnement des applications et du système.</w:t>
      </w:r>
    </w:p>
    <w:p w14:paraId="4FC5586C" w14:textId="77777777" w:rsidR="004A7230" w:rsidRPr="009512C7" w:rsidRDefault="004A7230" w:rsidP="004A7230">
      <w:pPr>
        <w:pStyle w:val="Lexique"/>
      </w:pPr>
      <w:r w:rsidRPr="009512C7">
        <w:rPr>
          <w:b/>
          <w:bCs/>
        </w:rPr>
        <w:t>ROM (Read-</w:t>
      </w:r>
      <w:proofErr w:type="spellStart"/>
      <w:r w:rsidRPr="009512C7">
        <w:rPr>
          <w:b/>
          <w:bCs/>
        </w:rPr>
        <w:t>Only</w:t>
      </w:r>
      <w:proofErr w:type="spellEnd"/>
      <w:r w:rsidRPr="009512C7">
        <w:rPr>
          <w:b/>
          <w:bCs/>
        </w:rPr>
        <w:t xml:space="preserve"> Memory)</w:t>
      </w:r>
      <w:r w:rsidRPr="009512C7">
        <w:t xml:space="preserve"> : Mémoire non volatile utilisée pour stocker des données qui ne doivent pas être modifiées. Contient souvent le </w:t>
      </w:r>
      <w:proofErr w:type="spellStart"/>
      <w:r w:rsidRPr="009512C7">
        <w:t>firmware</w:t>
      </w:r>
      <w:proofErr w:type="spellEnd"/>
      <w:r w:rsidRPr="009512C7">
        <w:t xml:space="preserve"> d'un système informatique.</w:t>
      </w:r>
    </w:p>
    <w:p w14:paraId="60DE0B1D" w14:textId="77777777" w:rsidR="004A7230" w:rsidRPr="009512C7" w:rsidRDefault="004A7230" w:rsidP="004A7230">
      <w:pPr>
        <w:pStyle w:val="Lexique"/>
      </w:pPr>
      <w:r w:rsidRPr="009512C7">
        <w:rPr>
          <w:b/>
          <w:bCs/>
        </w:rPr>
        <w:t>Scratch Buffer</w:t>
      </w:r>
      <w:r w:rsidRPr="009512C7">
        <w:t xml:space="preserve"> : Mémoire tampon temporaire utilisée pour stocker des données intermédiaires ou temporaires durant le traitement des données.</w:t>
      </w:r>
    </w:p>
    <w:p w14:paraId="415D363F" w14:textId="77777777" w:rsidR="001A47FE" w:rsidRPr="009512C7" w:rsidRDefault="004A7230" w:rsidP="001A47FE">
      <w:pPr>
        <w:pStyle w:val="Lexique"/>
      </w:pPr>
      <w:r w:rsidRPr="009512C7">
        <w:rPr>
          <w:b/>
          <w:bCs/>
        </w:rPr>
        <w:t>SAI (Serial Audio Interface)</w:t>
      </w:r>
      <w:r w:rsidRPr="009512C7">
        <w:t xml:space="preserve"> : Interface série pour la transmission de données audio numériques. Permet la communication entre des périphériques audio et des microcontrôleurs</w:t>
      </w:r>
      <w:bookmarkEnd w:id="3"/>
    </w:p>
    <w:p w14:paraId="2FF6D924" w14:textId="77777777" w:rsidR="005E647C" w:rsidRPr="009512C7" w:rsidRDefault="00D76590" w:rsidP="001A47FE">
      <w:pPr>
        <w:jc w:val="right"/>
        <w:rPr>
          <w:i/>
          <w:iCs/>
          <w:sz w:val="24"/>
          <w:szCs w:val="22"/>
        </w:rPr>
      </w:pPr>
      <w:r w:rsidRPr="009512C7">
        <w:rPr>
          <w:i/>
          <w:iCs/>
          <w:sz w:val="22"/>
          <w:szCs w:val="21"/>
        </w:rPr>
        <w:t xml:space="preserve">Lexique et Acronymes </w:t>
      </w:r>
      <w:r w:rsidR="001A47FE" w:rsidRPr="009512C7">
        <w:rPr>
          <w:i/>
          <w:iCs/>
          <w:sz w:val="22"/>
          <w:szCs w:val="21"/>
        </w:rPr>
        <w:t xml:space="preserve">généré par </w:t>
      </w:r>
      <w:r w:rsidRPr="009512C7">
        <w:rPr>
          <w:i/>
          <w:iCs/>
          <w:sz w:val="22"/>
          <w:szCs w:val="21"/>
        </w:rPr>
        <w:t>i</w:t>
      </w:r>
      <w:r w:rsidR="001A47FE" w:rsidRPr="009512C7">
        <w:rPr>
          <w:i/>
          <w:iCs/>
          <w:sz w:val="22"/>
          <w:szCs w:val="21"/>
        </w:rPr>
        <w:t xml:space="preserve">ntelligence </w:t>
      </w:r>
      <w:r w:rsidRPr="009512C7">
        <w:rPr>
          <w:i/>
          <w:iCs/>
          <w:sz w:val="22"/>
          <w:szCs w:val="21"/>
        </w:rPr>
        <w:t>a</w:t>
      </w:r>
      <w:r w:rsidR="001A47FE" w:rsidRPr="009512C7">
        <w:rPr>
          <w:i/>
          <w:iCs/>
          <w:sz w:val="22"/>
          <w:szCs w:val="21"/>
        </w:rPr>
        <w:t>rtificiel</w:t>
      </w:r>
      <w:r w:rsidR="005E647C" w:rsidRPr="009512C7">
        <w:rPr>
          <w:i/>
          <w:iCs/>
          <w:sz w:val="24"/>
          <w:szCs w:val="22"/>
        </w:rPr>
        <w:br w:type="page"/>
      </w:r>
    </w:p>
    <w:p w14:paraId="2BF51425" w14:textId="77777777" w:rsidR="005E647C" w:rsidRPr="009512C7" w:rsidRDefault="005E647C" w:rsidP="00356E09">
      <w:pPr>
        <w:pStyle w:val="Heading1"/>
      </w:pPr>
      <w:bookmarkStart w:id="4" w:name="_Toc191319480"/>
      <w:r w:rsidRPr="009512C7">
        <w:lastRenderedPageBreak/>
        <w:t>Introduction</w:t>
      </w:r>
      <w:bookmarkEnd w:id="4"/>
    </w:p>
    <w:p w14:paraId="74128FA7" w14:textId="5D225A58" w:rsidR="00C13058" w:rsidRPr="009512C7" w:rsidRDefault="00CB650C" w:rsidP="005E647C">
      <w:pPr>
        <w:ind w:firstLine="567"/>
      </w:pPr>
      <w:r w:rsidRPr="009512C7">
        <w:t>L’utilisation de l’IA est de plus en plus répandue au sein de nos utilisations quotidiennes. En effet</w:t>
      </w:r>
      <w:r w:rsidR="007E2469" w:rsidRPr="009512C7">
        <w:t xml:space="preserve">, de nombreuses personnes utilisent maintenant ces logiciels de manières quotidiennes, que ce soit les IA génératives via des modèles de langage comme chat GPT de la société </w:t>
      </w:r>
      <w:proofErr w:type="spellStart"/>
      <w:r w:rsidR="007E2469" w:rsidRPr="009512C7">
        <w:t>OpenIA</w:t>
      </w:r>
      <w:proofErr w:type="spellEnd"/>
      <w:r w:rsidR="007E2469" w:rsidRPr="009512C7">
        <w:t xml:space="preserve"> ou encore </w:t>
      </w:r>
      <w:proofErr w:type="spellStart"/>
      <w:r w:rsidR="007E2469" w:rsidRPr="009512C7">
        <w:t>Copilot</w:t>
      </w:r>
      <w:proofErr w:type="spellEnd"/>
      <w:r w:rsidR="007E2469" w:rsidRPr="009512C7">
        <w:t xml:space="preserve"> de Microsoft. Ces IA nous permettent d’améliorer notre productivité, néanmoins ils nécessitent des ressources de calculs importantes afin de pouvoir les utilis</w:t>
      </w:r>
      <w:r w:rsidR="007B7018" w:rsidRPr="009512C7">
        <w:t>er</w:t>
      </w:r>
      <w:r w:rsidR="007E2469" w:rsidRPr="009512C7">
        <w:t xml:space="preserve"> et le</w:t>
      </w:r>
      <w:r w:rsidR="006B05E1" w:rsidRPr="009512C7">
        <w:t xml:space="preserve">s </w:t>
      </w:r>
      <w:r w:rsidR="007E2469" w:rsidRPr="009512C7">
        <w:t xml:space="preserve">déployer. </w:t>
      </w:r>
      <w:r w:rsidR="006B05E1" w:rsidRPr="009512C7">
        <w:t>Ces algorithmes paraissent donc de prime-abord peu compatible</w:t>
      </w:r>
      <w:r w:rsidR="003727B2" w:rsidRPr="009512C7">
        <w:t>s</w:t>
      </w:r>
      <w:r w:rsidR="006B05E1" w:rsidRPr="009512C7">
        <w:t xml:space="preserve">, sur des systèmes </w:t>
      </w:r>
      <w:r w:rsidR="008104AF" w:rsidRPr="009512C7">
        <w:t xml:space="preserve">aux </w:t>
      </w:r>
      <w:r w:rsidR="006B05E1" w:rsidRPr="009512C7">
        <w:t>ressources</w:t>
      </w:r>
      <w:r w:rsidR="008104AF" w:rsidRPr="009512C7">
        <w:t xml:space="preserve"> limité</w:t>
      </w:r>
      <w:r w:rsidR="00B52A92" w:rsidRPr="009512C7">
        <w:t>e</w:t>
      </w:r>
      <w:r w:rsidR="008104AF" w:rsidRPr="009512C7">
        <w:t>s</w:t>
      </w:r>
      <w:r w:rsidR="007B7018" w:rsidRPr="009512C7">
        <w:t xml:space="preserve"> tel</w:t>
      </w:r>
      <w:r w:rsidR="009B33C2" w:rsidRPr="009512C7">
        <w:t>s</w:t>
      </w:r>
      <w:r w:rsidR="007B7018" w:rsidRPr="009512C7">
        <w:t xml:space="preserve"> que de</w:t>
      </w:r>
      <w:r w:rsidR="009B33C2" w:rsidRPr="009512C7">
        <w:t>s</w:t>
      </w:r>
      <w:r w:rsidR="007B7018" w:rsidRPr="009512C7">
        <w:t xml:space="preserve"> microcontrôleur</w:t>
      </w:r>
      <w:r w:rsidR="009B33C2" w:rsidRPr="009512C7">
        <w:t>s</w:t>
      </w:r>
      <w:r w:rsidR="006B05E1" w:rsidRPr="009512C7">
        <w:t xml:space="preserve">. </w:t>
      </w:r>
      <w:r w:rsidR="008104AF" w:rsidRPr="009512C7">
        <w:t xml:space="preserve">Cependant, depuis quelques années on observe l’émergence </w:t>
      </w:r>
      <w:r w:rsidR="00F23965" w:rsidRPr="009512C7">
        <w:t>de systèmes</w:t>
      </w:r>
      <w:r w:rsidR="003727B2" w:rsidRPr="009512C7">
        <w:t>,</w:t>
      </w:r>
      <w:r w:rsidR="00F23965" w:rsidRPr="009512C7">
        <w:t xml:space="preserve"> certes moins efficaces mais plus léger</w:t>
      </w:r>
      <w:r w:rsidR="009B33C2" w:rsidRPr="009512C7">
        <w:t>s</w:t>
      </w:r>
      <w:r w:rsidR="00F23965" w:rsidRPr="009512C7">
        <w:t>, plus simple</w:t>
      </w:r>
      <w:r w:rsidR="009B33C2" w:rsidRPr="009512C7">
        <w:t>s</w:t>
      </w:r>
      <w:r w:rsidR="00F23965" w:rsidRPr="009512C7">
        <w:t xml:space="preserve"> répondant aux contraintes techniques de</w:t>
      </w:r>
      <w:r w:rsidR="007B7018" w:rsidRPr="009512C7">
        <w:t xml:space="preserve"> ces</w:t>
      </w:r>
      <w:r w:rsidR="00F23965" w:rsidRPr="009512C7">
        <w:t xml:space="preserve"> périphériques aux ressources limitées. Cet ensemble de modèles d’IA et de techniques sont regroupé</w:t>
      </w:r>
      <w:r w:rsidR="007B7018" w:rsidRPr="009512C7">
        <w:t>s</w:t>
      </w:r>
      <w:r w:rsidR="00F23965" w:rsidRPr="009512C7">
        <w:t xml:space="preserve"> au sein de ce qui </w:t>
      </w:r>
      <w:r w:rsidR="004A6739" w:rsidRPr="009512C7">
        <w:t xml:space="preserve">a été </w:t>
      </w:r>
      <w:r w:rsidR="00F23965" w:rsidRPr="009512C7">
        <w:t xml:space="preserve">nommé </w:t>
      </w:r>
      <w:r w:rsidR="000758A5" w:rsidRPr="009512C7">
        <w:t>« </w:t>
      </w:r>
      <w:proofErr w:type="spellStart"/>
      <w:r w:rsidR="00F23965" w:rsidRPr="009512C7">
        <w:t>TinyML</w:t>
      </w:r>
      <w:proofErr w:type="spellEnd"/>
      <w:r w:rsidR="000758A5" w:rsidRPr="009512C7">
        <w:t> »</w:t>
      </w:r>
      <w:r w:rsidR="004A6739" w:rsidRPr="009512C7">
        <w:t>. Il s’agit en pratique</w:t>
      </w:r>
      <w:r w:rsidR="000758A5" w:rsidRPr="009512C7">
        <w:t xml:space="preserve"> de techniques de bon sens et algorithmiques afin de réduire</w:t>
      </w:r>
      <w:r w:rsidR="004A6739" w:rsidRPr="009512C7">
        <w:t xml:space="preserve"> </w:t>
      </w:r>
      <w:r w:rsidR="000758A5" w:rsidRPr="009512C7">
        <w:t>l’emprunte des IA</w:t>
      </w:r>
      <w:r w:rsidR="000F2F5F" w:rsidRPr="009512C7">
        <w:t xml:space="preserve"> sur la mémoire et les performances des systèmes</w:t>
      </w:r>
      <w:r w:rsidR="000758A5" w:rsidRPr="009512C7">
        <w:t xml:space="preserve">. </w:t>
      </w:r>
      <w:r w:rsidR="009C4610" w:rsidRPr="009512C7">
        <w:t>Néanmoins, b</w:t>
      </w:r>
      <w:r w:rsidR="000F2F5F" w:rsidRPr="009512C7">
        <w:t>ien que l</w:t>
      </w:r>
      <w:r w:rsidR="000758A5" w:rsidRPr="009512C7">
        <w:t xml:space="preserve">’engouement autour du </w:t>
      </w:r>
      <w:proofErr w:type="spellStart"/>
      <w:r w:rsidR="000758A5" w:rsidRPr="009512C7">
        <w:t>TinyML</w:t>
      </w:r>
      <w:proofErr w:type="spellEnd"/>
      <w:r w:rsidR="000758A5" w:rsidRPr="009512C7">
        <w:t xml:space="preserve"> </w:t>
      </w:r>
      <w:r w:rsidR="000F2F5F" w:rsidRPr="009512C7">
        <w:t>soit fort, il en est réduit pour le moment à</w:t>
      </w:r>
      <w:r w:rsidR="000758A5" w:rsidRPr="009512C7">
        <w:t xml:space="preserve"> faire ces preuves dans le milieu de l’IA</w:t>
      </w:r>
      <w:r w:rsidR="000F2F5F" w:rsidRPr="009512C7">
        <w:t xml:space="preserve">. En effet, peu d’acteur participe activement à son développement et il n’est encore que très peu utilisé dans </w:t>
      </w:r>
      <w:r w:rsidR="009C4610" w:rsidRPr="009512C7">
        <w:t>la sphère professionnelle autrement que pour de la recherche</w:t>
      </w:r>
      <w:r w:rsidR="000F2F5F" w:rsidRPr="009512C7">
        <w:t xml:space="preserve">. </w:t>
      </w:r>
    </w:p>
    <w:p w14:paraId="071DED10" w14:textId="340146EF" w:rsidR="009C4610" w:rsidRPr="009512C7" w:rsidRDefault="009C4610" w:rsidP="009C4610">
      <w:pPr>
        <w:ind w:firstLine="567"/>
      </w:pPr>
      <w:r w:rsidRPr="009512C7">
        <w:t>Ce projet rentre dans ce contexte-là. Effectivement, le but est de réaliser un système permettant de faire fonctionner une IA avec des contraintes</w:t>
      </w:r>
      <w:r w:rsidR="00F97AD6" w:rsidRPr="009512C7">
        <w:t xml:space="preserve"> en</w:t>
      </w:r>
      <w:r w:rsidRPr="009512C7">
        <w:t xml:space="preserve"> temps réel sur un microcontrôleur. </w:t>
      </w:r>
      <w:r w:rsidR="000A22D5" w:rsidRPr="009512C7">
        <w:t>Pour ce faire, je me suis basé essentiellement sur la thèse « </w:t>
      </w:r>
      <w:proofErr w:type="spellStart"/>
      <w:r w:rsidR="000A22D5" w:rsidRPr="009512C7">
        <w:rPr>
          <w:i/>
          <w:iCs/>
          <w:noProof/>
        </w:rPr>
        <w:t>Multi-purpose</w:t>
      </w:r>
      <w:proofErr w:type="spellEnd"/>
      <w:r w:rsidR="000A22D5" w:rsidRPr="009512C7">
        <w:rPr>
          <w:i/>
          <w:iCs/>
          <w:noProof/>
        </w:rPr>
        <w:t xml:space="preserve"> acoustic sensor for smart home</w:t>
      </w:r>
      <w:r w:rsidR="000A22D5" w:rsidRPr="009512C7">
        <w:t xml:space="preserve"> » </w:t>
      </w:r>
      <w:sdt>
        <w:sdtPr>
          <w:id w:val="-910535846"/>
          <w:citation/>
        </w:sdtPr>
        <w:sdtContent>
          <w:r w:rsidR="000A22D5" w:rsidRPr="009512C7">
            <w:fldChar w:fldCharType="begin"/>
          </w:r>
          <w:r w:rsidR="000A22D5" w:rsidRPr="009512C7">
            <w:instrText xml:space="preserve"> CITATION Amm23 \l 1036 </w:instrText>
          </w:r>
          <w:r w:rsidR="000A22D5" w:rsidRPr="009512C7">
            <w:fldChar w:fldCharType="separate"/>
          </w:r>
          <w:r w:rsidR="00417DE4" w:rsidRPr="009512C7">
            <w:rPr>
              <w:noProof/>
            </w:rPr>
            <w:t>(Ahmed, 2023)</w:t>
          </w:r>
          <w:r w:rsidR="000A22D5" w:rsidRPr="009512C7">
            <w:fldChar w:fldCharType="end"/>
          </w:r>
        </w:sdtContent>
      </w:sdt>
      <w:r w:rsidR="000A22D5" w:rsidRPr="009512C7">
        <w:t>. Cette thèse décrit spécifiquement la procédure effectu</w:t>
      </w:r>
      <w:r w:rsidR="00C4522C" w:rsidRPr="009512C7">
        <w:t>ée</w:t>
      </w:r>
      <w:r w:rsidR="000A22D5" w:rsidRPr="009512C7">
        <w:t xml:space="preserve"> afin de réaliser une IA permettant de classifier plusieurs bruit</w:t>
      </w:r>
      <w:r w:rsidR="00C4522C" w:rsidRPr="009512C7">
        <w:t>s</w:t>
      </w:r>
      <w:r w:rsidR="000A22D5" w:rsidRPr="009512C7">
        <w:t xml:space="preserve"> sonores (pluie, pas, vent, voiture) sur une carte embarqué</w:t>
      </w:r>
      <w:r w:rsidR="00C4522C" w:rsidRPr="009512C7">
        <w:t>e</w:t>
      </w:r>
      <w:r w:rsidR="000A22D5" w:rsidRPr="009512C7">
        <w:t xml:space="preserve"> type STM32 de la famille L</w:t>
      </w:r>
      <w:r w:rsidR="008C069F" w:rsidRPr="009512C7">
        <w:t>4</w:t>
      </w:r>
      <w:r w:rsidR="000A22D5" w:rsidRPr="009512C7">
        <w:t xml:space="preserve">. La thèse se conclut par la faisabilité d’un tel système en temps réel </w:t>
      </w:r>
      <w:r w:rsidR="008C069F" w:rsidRPr="009512C7">
        <w:t xml:space="preserve">sur un microcontrôleur sans pour autant parvenir à le réaliser. Le livrable final de ce projet est </w:t>
      </w:r>
      <w:r w:rsidR="007B7018" w:rsidRPr="009512C7">
        <w:t>dans</w:t>
      </w:r>
      <w:r w:rsidR="008C069F" w:rsidRPr="009512C7">
        <w:t xml:space="preserve"> la continuité de cette thèse</w:t>
      </w:r>
      <w:r w:rsidR="00F97AD6" w:rsidRPr="009512C7">
        <w:t>,</w:t>
      </w:r>
      <w:r w:rsidR="008C069F" w:rsidRPr="009512C7">
        <w:t xml:space="preserve"> car il doit être la réalisation pratique d’une IA de classification audio</w:t>
      </w:r>
      <w:r w:rsidR="00F97AD6" w:rsidRPr="009512C7">
        <w:t>,</w:t>
      </w:r>
      <w:r w:rsidR="008C069F" w:rsidRPr="009512C7">
        <w:t xml:space="preserve"> fonctionnant en temps réel sur une carte embarqué</w:t>
      </w:r>
      <w:r w:rsidR="007B7018" w:rsidRPr="009512C7">
        <w:t>e</w:t>
      </w:r>
      <w:r w:rsidR="008C069F" w:rsidRPr="009512C7">
        <w:t xml:space="preserve">. </w:t>
      </w:r>
      <w:r w:rsidR="00E830F8" w:rsidRPr="009512C7">
        <w:t xml:space="preserve">Le projet </w:t>
      </w:r>
      <w:r w:rsidR="00F97AD6" w:rsidRPr="009512C7">
        <w:t>s</w:t>
      </w:r>
      <w:r w:rsidR="00E830F8" w:rsidRPr="009512C7">
        <w:t>e centre donc sur la</w:t>
      </w:r>
      <w:r w:rsidR="008F4630" w:rsidRPr="009512C7">
        <w:t xml:space="preserve"> réalis</w:t>
      </w:r>
      <w:r w:rsidR="00E830F8" w:rsidRPr="009512C7">
        <w:t>ation</w:t>
      </w:r>
      <w:r w:rsidR="008F4630" w:rsidRPr="009512C7">
        <w:t xml:space="preserve"> </w:t>
      </w:r>
      <w:r w:rsidR="00E830F8" w:rsidRPr="009512C7">
        <w:t>d’acquisition et de</w:t>
      </w:r>
      <w:r w:rsidR="008F4630" w:rsidRPr="009512C7">
        <w:t xml:space="preserve"> traitement de signal audio</w:t>
      </w:r>
      <w:r w:rsidR="00E830F8" w:rsidRPr="009512C7">
        <w:t>,</w:t>
      </w:r>
      <w:r w:rsidR="008F4630" w:rsidRPr="009512C7">
        <w:t xml:space="preserve"> </w:t>
      </w:r>
      <w:r w:rsidR="00E830F8" w:rsidRPr="009512C7">
        <w:t xml:space="preserve">ainsi que celui d’une </w:t>
      </w:r>
      <w:r w:rsidR="008F4630" w:rsidRPr="009512C7">
        <w:t xml:space="preserve">IA. </w:t>
      </w:r>
      <w:r w:rsidR="00C86730" w:rsidRPr="009512C7">
        <w:t>Les contraintes définies</w:t>
      </w:r>
      <w:r w:rsidR="008C069F" w:rsidRPr="009512C7">
        <w:t xml:space="preserve"> par le </w:t>
      </w:r>
      <w:r w:rsidR="00C86730" w:rsidRPr="009512C7">
        <w:rPr>
          <w:u w:val="single"/>
        </w:rPr>
        <w:fldChar w:fldCharType="begin"/>
      </w:r>
      <w:r w:rsidR="00C86730" w:rsidRPr="009512C7">
        <w:rPr>
          <w:u w:val="single"/>
        </w:rPr>
        <w:instrText xml:space="preserve"> REF _Ref184139319 \h  \* MERGEFORMAT </w:instrText>
      </w:r>
      <w:r w:rsidR="00C86730" w:rsidRPr="009512C7">
        <w:rPr>
          <w:u w:val="single"/>
        </w:rPr>
      </w:r>
      <w:r w:rsidR="00C86730" w:rsidRPr="009512C7">
        <w:rPr>
          <w:u w:val="single"/>
        </w:rPr>
        <w:fldChar w:fldCharType="separate"/>
      </w:r>
      <w:r w:rsidR="00C86730" w:rsidRPr="009512C7">
        <w:rPr>
          <w:u w:val="single"/>
        </w:rPr>
        <w:t>cahier des charges</w:t>
      </w:r>
      <w:r w:rsidR="00C86730" w:rsidRPr="009512C7">
        <w:rPr>
          <w:u w:val="single"/>
        </w:rPr>
        <w:fldChar w:fldCharType="end"/>
      </w:r>
      <w:r w:rsidR="00C86730" w:rsidRPr="009512C7">
        <w:rPr>
          <w:u w:val="single"/>
        </w:rPr>
        <w:t xml:space="preserve"> (Annexe 1)</w:t>
      </w:r>
      <w:r w:rsidR="000B4197" w:rsidRPr="009512C7">
        <w:rPr>
          <w:u w:val="single"/>
        </w:rPr>
        <w:t xml:space="preserve"> </w:t>
      </w:r>
      <w:r w:rsidR="000B4197" w:rsidRPr="009512C7">
        <w:t xml:space="preserve">sont la latence, le système sera considéré temps réel si la latence du système est </w:t>
      </w:r>
      <w:r w:rsidR="008F4630" w:rsidRPr="009512C7">
        <w:t>inférieure</w:t>
      </w:r>
      <w:r w:rsidR="000B4197" w:rsidRPr="009512C7">
        <w:t xml:space="preserve"> à 300 ms et la performance du modèle d’IA qui doit être supérieur</w:t>
      </w:r>
      <w:r w:rsidR="00F97AD6" w:rsidRPr="009512C7">
        <w:t>e</w:t>
      </w:r>
      <w:r w:rsidR="000B4197" w:rsidRPr="009512C7">
        <w:t xml:space="preserve"> à 70%.</w:t>
      </w:r>
    </w:p>
    <w:p w14:paraId="221C27CD" w14:textId="77777777" w:rsidR="00AD1A45" w:rsidRPr="009512C7" w:rsidRDefault="00AD1A45" w:rsidP="00356E09">
      <w:pPr>
        <w:pStyle w:val="Heading1"/>
      </w:pPr>
      <w:bookmarkStart w:id="5" w:name="_Toc191319481"/>
      <w:r w:rsidRPr="009512C7">
        <w:lastRenderedPageBreak/>
        <w:t>Gestion de projet</w:t>
      </w:r>
      <w:bookmarkEnd w:id="5"/>
    </w:p>
    <w:p w14:paraId="2D2FA4A9" w14:textId="77777777" w:rsidR="00C13058" w:rsidRPr="009512C7" w:rsidRDefault="00E0094C" w:rsidP="00C13058">
      <w:pPr>
        <w:pStyle w:val="Heading2"/>
      </w:pPr>
      <w:bookmarkStart w:id="6" w:name="_Toc191319482"/>
      <w:r w:rsidRPr="009512C7">
        <w:t>Outils de g</w:t>
      </w:r>
      <w:r w:rsidR="005C21CF" w:rsidRPr="009512C7">
        <w:t xml:space="preserve">estion </w:t>
      </w:r>
      <w:r w:rsidR="00CE16FD" w:rsidRPr="009512C7">
        <w:t>d</w:t>
      </w:r>
      <w:r w:rsidRPr="009512C7">
        <w:t>e</w:t>
      </w:r>
      <w:r w:rsidR="00CE16FD" w:rsidRPr="009512C7">
        <w:t xml:space="preserve"> projet</w:t>
      </w:r>
      <w:bookmarkEnd w:id="6"/>
    </w:p>
    <w:p w14:paraId="17CCC249" w14:textId="6BBF5987" w:rsidR="00857C96" w:rsidRPr="009512C7" w:rsidRDefault="00857C96" w:rsidP="00857C96">
      <w:pPr>
        <w:ind w:firstLine="720"/>
      </w:pPr>
      <w:r w:rsidRPr="009512C7">
        <w:t>Afin de gérer le temps efficacement, malgré le fait que je sois seul dans mon groupe, j’ai mis en place un système permettant de visualiser l’</w:t>
      </w:r>
      <w:r w:rsidR="00000874" w:rsidRPr="009512C7">
        <w:t>avancée</w:t>
      </w:r>
      <w:r w:rsidRPr="009512C7">
        <w:t xml:space="preserve"> du projet via des tâche</w:t>
      </w:r>
      <w:r w:rsidR="00000874" w:rsidRPr="009512C7">
        <w:t>s</w:t>
      </w:r>
      <w:r w:rsidRPr="009512C7">
        <w:t xml:space="preserve"> prédéfini</w:t>
      </w:r>
      <w:r w:rsidR="00000874" w:rsidRPr="009512C7">
        <w:t>es</w:t>
      </w:r>
      <w:r w:rsidRPr="009512C7">
        <w:t xml:space="preserve"> à l’avance</w:t>
      </w:r>
      <w:r w:rsidR="00000874" w:rsidRPr="009512C7">
        <w:t>,</w:t>
      </w:r>
      <w:r w:rsidRPr="009512C7">
        <w:t xml:space="preserve"> que je </w:t>
      </w:r>
      <w:r w:rsidR="00000874" w:rsidRPr="009512C7">
        <w:t>mets à jour</w:t>
      </w:r>
      <w:r w:rsidRPr="009512C7">
        <w:t xml:space="preserve"> au fur et à mesure de leur complétion. Il s’agit de la plateforme </w:t>
      </w:r>
      <w:hyperlink r:id="rId8" w:history="1">
        <w:r w:rsidRPr="009512C7">
          <w:rPr>
            <w:rStyle w:val="Hyperlink"/>
          </w:rPr>
          <w:t>https://gestion-projets.univ-lemans.fr</w:t>
        </w:r>
      </w:hyperlink>
      <w:r w:rsidRPr="009512C7">
        <w:t xml:space="preserve"> mis</w:t>
      </w:r>
      <w:r w:rsidR="00F97AD6" w:rsidRPr="009512C7">
        <w:t>e</w:t>
      </w:r>
      <w:r w:rsidRPr="009512C7">
        <w:t xml:space="preserve"> en place par l’université s’appuyant sur l’outil </w:t>
      </w:r>
      <w:r w:rsidR="00F97AD6" w:rsidRPr="009512C7">
        <w:t>« </w:t>
      </w:r>
      <w:r w:rsidRPr="009512C7">
        <w:t>open source Redmine</w:t>
      </w:r>
      <w:r w:rsidR="00F97AD6" w:rsidRPr="009512C7">
        <w:t> »</w:t>
      </w:r>
      <w:r w:rsidR="00EC0506" w:rsidRPr="009512C7">
        <w:t xml:space="preserve"> (</w:t>
      </w:r>
      <w:r w:rsidR="00EC0506" w:rsidRPr="009512C7">
        <w:rPr>
          <w:i/>
          <w:iCs/>
        </w:rPr>
        <w:t>figure 1)</w:t>
      </w:r>
      <w:r w:rsidRPr="009512C7">
        <w:t>.</w:t>
      </w:r>
      <w:r w:rsidR="00EC0506" w:rsidRPr="009512C7">
        <w:t xml:space="preserve"> </w:t>
      </w:r>
      <w:r w:rsidR="00CE16FD" w:rsidRPr="009512C7">
        <w:t>Cet outil</w:t>
      </w:r>
      <w:r w:rsidR="00EC0506" w:rsidRPr="009512C7">
        <w:t xml:space="preserve"> permet également à mon encadrant </w:t>
      </w:r>
      <w:r w:rsidR="00CE16FD" w:rsidRPr="009512C7">
        <w:t>de visualiser l’avancée du projet.</w:t>
      </w:r>
      <w:r w:rsidRPr="009512C7">
        <w:t xml:space="preserve"> </w:t>
      </w:r>
    </w:p>
    <w:p w14:paraId="25462AA9" w14:textId="77777777" w:rsidR="00CE16FD" w:rsidRPr="009512C7" w:rsidRDefault="00CE16FD" w:rsidP="00857C96">
      <w:pPr>
        <w:ind w:firstLine="720"/>
      </w:pPr>
    </w:p>
    <w:p w14:paraId="0FDF5B75" w14:textId="77777777" w:rsidR="00857C96" w:rsidRPr="009512C7" w:rsidRDefault="00857C96" w:rsidP="00857C96">
      <w:pPr>
        <w:keepNext/>
        <w:ind w:firstLine="720"/>
        <w:jc w:val="center"/>
      </w:pPr>
      <w:r w:rsidRPr="009512C7">
        <w:rPr>
          <w:noProof/>
        </w:rPr>
        <w:drawing>
          <wp:inline distT="0" distB="0" distL="0" distR="0" wp14:anchorId="7D65A7C1" wp14:editId="3FE199DD">
            <wp:extent cx="4783016" cy="2860099"/>
            <wp:effectExtent l="0" t="0" r="5080" b="0"/>
            <wp:docPr id="1325328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28506" name=""/>
                    <pic:cNvPicPr/>
                  </pic:nvPicPr>
                  <pic:blipFill>
                    <a:blip r:embed="rId9"/>
                    <a:stretch>
                      <a:fillRect/>
                    </a:stretch>
                  </pic:blipFill>
                  <pic:spPr>
                    <a:xfrm>
                      <a:off x="0" y="0"/>
                      <a:ext cx="4983516" cy="2979992"/>
                    </a:xfrm>
                    <a:prstGeom prst="rect">
                      <a:avLst/>
                    </a:prstGeom>
                  </pic:spPr>
                </pic:pic>
              </a:graphicData>
            </a:graphic>
          </wp:inline>
        </w:drawing>
      </w:r>
    </w:p>
    <w:p w14:paraId="06C4449D" w14:textId="770A871D" w:rsidR="00857C96" w:rsidRPr="009512C7" w:rsidRDefault="00857C96" w:rsidP="00857C96">
      <w:pPr>
        <w:pStyle w:val="Caption"/>
        <w:jc w:val="center"/>
      </w:pPr>
      <w:bookmarkStart w:id="7" w:name="_Toc191319506"/>
      <w:r w:rsidRPr="009512C7">
        <w:t xml:space="preserve">Figure </w:t>
      </w:r>
      <w:r w:rsidRPr="009512C7">
        <w:fldChar w:fldCharType="begin"/>
      </w:r>
      <w:r w:rsidRPr="009512C7">
        <w:instrText xml:space="preserve"> SEQ Figure \* ARABIC </w:instrText>
      </w:r>
      <w:r w:rsidRPr="009512C7">
        <w:fldChar w:fldCharType="separate"/>
      </w:r>
      <w:r w:rsidR="004C1127">
        <w:rPr>
          <w:noProof/>
        </w:rPr>
        <w:t>1</w:t>
      </w:r>
      <w:r w:rsidRPr="009512C7">
        <w:fldChar w:fldCharType="end"/>
      </w:r>
      <w:r w:rsidRPr="009512C7">
        <w:t xml:space="preserve"> Page d'acc</w:t>
      </w:r>
      <w:r w:rsidR="00F97AD6" w:rsidRPr="009512C7">
        <w:t>ue</w:t>
      </w:r>
      <w:r w:rsidRPr="009512C7">
        <w:t>il du projet</w:t>
      </w:r>
      <w:bookmarkEnd w:id="7"/>
    </w:p>
    <w:p w14:paraId="3288FBD9" w14:textId="77777777" w:rsidR="00CE16FD" w:rsidRPr="009512C7" w:rsidRDefault="00CE16FD" w:rsidP="00CE16FD">
      <w:pPr>
        <w:keepNext/>
        <w:ind w:firstLine="720"/>
        <w:jc w:val="center"/>
      </w:pPr>
      <w:r w:rsidRPr="009512C7">
        <w:rPr>
          <w:noProof/>
        </w:rPr>
        <w:drawing>
          <wp:inline distT="0" distB="0" distL="0" distR="0" wp14:anchorId="4CD88BC6" wp14:editId="2A7718A0">
            <wp:extent cx="5442994" cy="1705708"/>
            <wp:effectExtent l="0" t="0" r="5715" b="0"/>
            <wp:docPr id="14271411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1163" name=""/>
                    <pic:cNvPicPr/>
                  </pic:nvPicPr>
                  <pic:blipFill rotWithShape="1">
                    <a:blip r:embed="rId10"/>
                    <a:srcRect b="15103"/>
                    <a:stretch/>
                  </pic:blipFill>
                  <pic:spPr bwMode="auto">
                    <a:xfrm>
                      <a:off x="0" y="0"/>
                      <a:ext cx="5504196" cy="1724887"/>
                    </a:xfrm>
                    <a:prstGeom prst="rect">
                      <a:avLst/>
                    </a:prstGeom>
                    <a:ln>
                      <a:noFill/>
                    </a:ln>
                    <a:extLst>
                      <a:ext uri="{53640926-AAD7-44D8-BBD7-CCE9431645EC}">
                        <a14:shadowObscured xmlns:a14="http://schemas.microsoft.com/office/drawing/2010/main"/>
                      </a:ext>
                    </a:extLst>
                  </pic:spPr>
                </pic:pic>
              </a:graphicData>
            </a:graphic>
          </wp:inline>
        </w:drawing>
      </w:r>
    </w:p>
    <w:p w14:paraId="4C32923E" w14:textId="3366BEC1" w:rsidR="00857C96" w:rsidRPr="009512C7" w:rsidRDefault="00CE16FD" w:rsidP="00CE16FD">
      <w:pPr>
        <w:pStyle w:val="Caption"/>
        <w:jc w:val="center"/>
      </w:pPr>
      <w:bookmarkStart w:id="8" w:name="_Toc191319507"/>
      <w:r w:rsidRPr="009512C7">
        <w:t xml:space="preserve">Figure </w:t>
      </w:r>
      <w:r w:rsidRPr="009512C7">
        <w:fldChar w:fldCharType="begin"/>
      </w:r>
      <w:r w:rsidRPr="009512C7">
        <w:instrText xml:space="preserve"> SEQ Figure \* ARABIC </w:instrText>
      </w:r>
      <w:r w:rsidRPr="009512C7">
        <w:fldChar w:fldCharType="separate"/>
      </w:r>
      <w:r w:rsidR="004C1127">
        <w:rPr>
          <w:noProof/>
        </w:rPr>
        <w:t>2</w:t>
      </w:r>
      <w:r w:rsidRPr="009512C7">
        <w:fldChar w:fldCharType="end"/>
      </w:r>
      <w:r w:rsidRPr="009512C7">
        <w:t xml:space="preserve"> Gantt du 03/12/24</w:t>
      </w:r>
      <w:bookmarkEnd w:id="8"/>
    </w:p>
    <w:p w14:paraId="4B212944" w14:textId="77777777" w:rsidR="008F4630" w:rsidRPr="009512C7" w:rsidRDefault="006F1F78" w:rsidP="008F4630">
      <w:r w:rsidRPr="009512C7">
        <w:tab/>
        <w:t xml:space="preserve">Jusqu’à présent, on remarque sur le </w:t>
      </w:r>
      <w:r w:rsidR="00911ED6" w:rsidRPr="009512C7">
        <w:t>Gantt</w:t>
      </w:r>
      <w:r w:rsidRPr="009512C7">
        <w:t xml:space="preserve"> (</w:t>
      </w:r>
      <w:r w:rsidRPr="009512C7">
        <w:rPr>
          <w:i/>
          <w:iCs/>
        </w:rPr>
        <w:t>figure 2)</w:t>
      </w:r>
      <w:r w:rsidRPr="009512C7">
        <w:t xml:space="preserve"> que le projet avance plus rapidement que ce qui a été initialement prévu. Il n’y a donc aucun problème de retard, les délais sont </w:t>
      </w:r>
      <w:r w:rsidR="00000874" w:rsidRPr="009512C7">
        <w:t>pour le moment</w:t>
      </w:r>
      <w:r w:rsidRPr="009512C7">
        <w:t xml:space="preserve"> respectés. </w:t>
      </w:r>
    </w:p>
    <w:p w14:paraId="52390040" w14:textId="77777777" w:rsidR="00356E09" w:rsidRPr="009512C7" w:rsidRDefault="00E0094C" w:rsidP="00356E09">
      <w:pPr>
        <w:pStyle w:val="Heading2"/>
      </w:pPr>
      <w:bookmarkStart w:id="9" w:name="_Toc191319483"/>
      <w:r w:rsidRPr="009512C7">
        <w:lastRenderedPageBreak/>
        <w:t>Présentation d’</w:t>
      </w:r>
      <w:r w:rsidR="005C21CF" w:rsidRPr="009512C7">
        <w:t>outils</w:t>
      </w:r>
      <w:r w:rsidRPr="009512C7">
        <w:t xml:space="preserve"> utiles</w:t>
      </w:r>
      <w:bookmarkEnd w:id="9"/>
    </w:p>
    <w:p w14:paraId="6FCB7C53" w14:textId="77777777" w:rsidR="009B3755" w:rsidRPr="009512C7" w:rsidRDefault="003604AF" w:rsidP="003604AF">
      <w:pPr>
        <w:pStyle w:val="Heading3"/>
      </w:pPr>
      <w:bookmarkStart w:id="10" w:name="_Toc191319484"/>
      <w:r w:rsidRPr="009512C7">
        <w:t>GitHub</w:t>
      </w:r>
      <w:bookmarkEnd w:id="10"/>
    </w:p>
    <w:p w14:paraId="6C6D7DA0" w14:textId="494E643E" w:rsidR="00D65ACB" w:rsidRPr="009512C7" w:rsidRDefault="006F1F78" w:rsidP="00E0094C">
      <w:r w:rsidRPr="009512C7">
        <w:tab/>
        <w:t xml:space="preserve">Afin de partager le code et de le versionner, j’utilise le site GitHub. </w:t>
      </w:r>
      <w:r w:rsidR="008D6DD6" w:rsidRPr="009512C7">
        <w:t>Celui-ci</w:t>
      </w:r>
      <w:r w:rsidRPr="009512C7">
        <w:t xml:space="preserve"> est largement répandu dans le milieu de la programmation car il intègre le protocole git, permettant le versionnage de code ou encore la collaboration à l’écriture d’un même </w:t>
      </w:r>
      <w:r w:rsidR="007C5679" w:rsidRPr="009512C7">
        <w:t>programme</w:t>
      </w:r>
      <w:r w:rsidRPr="009512C7">
        <w:t xml:space="preserve"> entre plusieurs personnes. Il permet </w:t>
      </w:r>
      <w:r w:rsidR="007C5679" w:rsidRPr="009512C7">
        <w:t>également la création de plusieurs versions de code nommé</w:t>
      </w:r>
      <w:r w:rsidR="00B52A92" w:rsidRPr="009512C7">
        <w:t>s</w:t>
      </w:r>
      <w:r w:rsidR="007C5679" w:rsidRPr="009512C7">
        <w:t xml:space="preserve"> « branche », chaque </w:t>
      </w:r>
      <w:r w:rsidR="00A57DEB" w:rsidRPr="009512C7">
        <w:t>branche</w:t>
      </w:r>
      <w:r w:rsidR="007C5679" w:rsidRPr="009512C7">
        <w:t xml:space="preserve"> sera issue </w:t>
      </w:r>
      <w:r w:rsidR="00A57DEB" w:rsidRPr="009512C7">
        <w:t>d’une autre branche ou de la version principale du programme (branche principale)</w:t>
      </w:r>
      <w:r w:rsidR="007C5679" w:rsidRPr="009512C7">
        <w:t xml:space="preserve"> et pourra alors être </w:t>
      </w:r>
      <w:r w:rsidR="00A57DEB" w:rsidRPr="009512C7">
        <w:t>fusionné</w:t>
      </w:r>
      <w:r w:rsidR="003041A5" w:rsidRPr="009512C7">
        <w:t>e</w:t>
      </w:r>
      <w:r w:rsidR="00A57DEB" w:rsidRPr="009512C7">
        <w:t xml:space="preserve"> par la suite avec une autre branche. Cela permet de segmenter le programme en plusieurs fonctionnalités o</w:t>
      </w:r>
      <w:r w:rsidR="00880A49" w:rsidRPr="009512C7">
        <w:t>ù</w:t>
      </w:r>
      <w:r w:rsidR="00A57DEB" w:rsidRPr="009512C7">
        <w:t xml:space="preserve"> chaque fonctionnalité entrainera la création d’une nouvelle branche du programme. Git </w:t>
      </w:r>
      <w:r w:rsidR="008D6DD6" w:rsidRPr="009512C7">
        <w:t>permet, de</w:t>
      </w:r>
      <w:r w:rsidR="00A57DEB" w:rsidRPr="009512C7">
        <w:t xml:space="preserve"> plus</w:t>
      </w:r>
      <w:r w:rsidR="008D6DD6" w:rsidRPr="009512C7">
        <w:t xml:space="preserve">, </w:t>
      </w:r>
      <w:r w:rsidR="00A57DEB" w:rsidRPr="009512C7">
        <w:t>de passer rapidement et facilement entre toutes ces différentes versions du code. J’ai donc implémenté cette architecture dans le projet</w:t>
      </w:r>
      <w:r w:rsidR="008D6DD6" w:rsidRPr="009512C7">
        <w:t>,</w:t>
      </w:r>
      <w:r w:rsidR="00A57DEB" w:rsidRPr="009512C7">
        <w:t xml:space="preserve"> afin de pouvoir développer le plus rapidement possible</w:t>
      </w:r>
      <w:r w:rsidR="00243D0A" w:rsidRPr="009512C7">
        <w:t xml:space="preserve"> t</w:t>
      </w:r>
      <w:r w:rsidR="00A57DEB" w:rsidRPr="009512C7">
        <w:t>outes les fonctionnalités</w:t>
      </w:r>
      <w:r w:rsidR="00243D0A" w:rsidRPr="009512C7">
        <w:t>. Ces-dernières</w:t>
      </w:r>
      <w:r w:rsidR="00A57DEB" w:rsidRPr="009512C7">
        <w:t xml:space="preserve"> sont</w:t>
      </w:r>
      <w:r w:rsidR="00243D0A" w:rsidRPr="009512C7">
        <w:t xml:space="preserve"> ainsi</w:t>
      </w:r>
      <w:r w:rsidR="00A57DEB" w:rsidRPr="009512C7">
        <w:t xml:space="preserve"> testées indépendamment dans le but de s’assurer de leur bon fonctionnement.</w:t>
      </w:r>
      <w:r w:rsidR="00243D0A" w:rsidRPr="009512C7">
        <w:t xml:space="preserve"> Quand l’ensemble des fonctionnalités majeures seront fini</w:t>
      </w:r>
      <w:r w:rsidR="00D366DC" w:rsidRPr="009512C7">
        <w:t>es</w:t>
      </w:r>
      <w:r w:rsidR="00243D0A" w:rsidRPr="009512C7">
        <w:t xml:space="preserve">, elles seront alors fusionnées dans la branche principale, créant la première version fonctionnelle du programme. </w:t>
      </w:r>
      <w:r w:rsidR="00124AA9" w:rsidRPr="009512C7">
        <w:t>Il existe une version entièrement libre de GitHub nommé</w:t>
      </w:r>
      <w:r w:rsidR="003A3559" w:rsidRPr="009512C7">
        <w:t>e</w:t>
      </w:r>
      <w:r w:rsidR="00124AA9" w:rsidRPr="009512C7">
        <w:t xml:space="preserve"> </w:t>
      </w:r>
      <w:proofErr w:type="spellStart"/>
      <w:r w:rsidR="00124AA9" w:rsidRPr="009512C7">
        <w:t>GitLab</w:t>
      </w:r>
      <w:proofErr w:type="spellEnd"/>
      <w:r w:rsidR="00124AA9" w:rsidRPr="009512C7">
        <w:t>, dont une instance est hébergée en interne à l’université. Cependant, j’ai décidé de ne pas l’utilis</w:t>
      </w:r>
      <w:r w:rsidR="008D6DD6" w:rsidRPr="009512C7">
        <w:t>er</w:t>
      </w:r>
      <w:r w:rsidR="00124AA9" w:rsidRPr="009512C7">
        <w:t xml:space="preserve"> par soucis de simplicité mais également car je souhaite pouvoir récupérer ce code dans le futur</w:t>
      </w:r>
      <w:r w:rsidR="00631EC0" w:rsidRPr="009512C7">
        <w:t xml:space="preserve"> et le partager au plus grand nombre.</w:t>
      </w:r>
    </w:p>
    <w:p w14:paraId="3F795E88" w14:textId="77777777" w:rsidR="00E0094C" w:rsidRPr="009512C7" w:rsidRDefault="00E0094C" w:rsidP="00E0094C">
      <w:pPr>
        <w:pStyle w:val="Heading3"/>
      </w:pPr>
      <w:bookmarkStart w:id="11" w:name="_Toc191319485"/>
      <w:r w:rsidRPr="009512C7">
        <w:t xml:space="preserve">Visual Studio </w:t>
      </w:r>
      <w:r w:rsidR="00F03D8D" w:rsidRPr="009512C7">
        <w:t>C</w:t>
      </w:r>
      <w:r w:rsidRPr="009512C7">
        <w:t>ode</w:t>
      </w:r>
      <w:bookmarkEnd w:id="11"/>
    </w:p>
    <w:p w14:paraId="2E2C678A" w14:textId="0C0B0BE0" w:rsidR="00D65ACB" w:rsidRPr="009512C7" w:rsidRDefault="00E0094C" w:rsidP="00E0094C">
      <w:r w:rsidRPr="009512C7">
        <w:tab/>
      </w:r>
      <w:r w:rsidR="00F03D8D" w:rsidRPr="009512C7">
        <w:t>VS Code</w:t>
      </w:r>
      <w:r w:rsidRPr="009512C7">
        <w:t xml:space="preserve"> est un IDE </w:t>
      </w:r>
      <w:r w:rsidR="001E2E1D" w:rsidRPr="009512C7">
        <w:t>open source et très versatile. Il permet d’écrire de nombreux langage</w:t>
      </w:r>
      <w:r w:rsidR="003041A5" w:rsidRPr="009512C7">
        <w:t>s</w:t>
      </w:r>
      <w:r w:rsidR="001E2E1D" w:rsidRPr="009512C7">
        <w:t xml:space="preserve"> de programmation</w:t>
      </w:r>
      <w:r w:rsidR="003041A5" w:rsidRPr="009512C7">
        <w:t>s</w:t>
      </w:r>
      <w:r w:rsidR="001E2E1D" w:rsidRPr="009512C7">
        <w:t xml:space="preserve"> différent</w:t>
      </w:r>
      <w:r w:rsidR="003041A5" w:rsidRPr="009512C7">
        <w:t>s</w:t>
      </w:r>
      <w:r w:rsidR="001E2E1D" w:rsidRPr="009512C7">
        <w:t xml:space="preserve"> comme le C/C++ ou encore Python</w:t>
      </w:r>
      <w:r w:rsidR="003B4F7B" w:rsidRPr="009512C7">
        <w:t>,</w:t>
      </w:r>
      <w:r w:rsidR="001E2E1D" w:rsidRPr="009512C7">
        <w:t xml:space="preserve"> qui sont les deux langages utilisés dans ce projet. Il dispose aussi de nombreux plugins cré</w:t>
      </w:r>
      <w:r w:rsidR="00DE18A6" w:rsidRPr="009512C7">
        <w:t>é</w:t>
      </w:r>
      <w:r w:rsidR="003041A5" w:rsidRPr="009512C7">
        <w:t>s</w:t>
      </w:r>
      <w:r w:rsidR="001E2E1D" w:rsidRPr="009512C7">
        <w:t xml:space="preserve"> par la communauté et installables facilement. Ces plugins permettent d’étendre les fonctionnalités de l’IDE, comme l’ajout de débogage, </w:t>
      </w:r>
      <w:r w:rsidR="00CE5E37" w:rsidRPr="009512C7">
        <w:t>de compilation de code ou encore de téléversement. Il s’agit d’un des outils de programmation les plus répandu</w:t>
      </w:r>
      <w:r w:rsidR="00DE18A6" w:rsidRPr="009512C7">
        <w:t>s</w:t>
      </w:r>
      <w:r w:rsidR="00CE5E37" w:rsidRPr="009512C7">
        <w:t xml:space="preserve"> car une seule interface permet de programmer des </w:t>
      </w:r>
      <w:r w:rsidR="003041A5" w:rsidRPr="009512C7">
        <w:t xml:space="preserve">langages </w:t>
      </w:r>
      <w:r w:rsidR="00CE5E37" w:rsidRPr="009512C7">
        <w:t>complétement</w:t>
      </w:r>
      <w:r w:rsidR="003041A5" w:rsidRPr="009512C7">
        <w:t>s</w:t>
      </w:r>
      <w:r w:rsidR="00CE5E37" w:rsidRPr="009512C7">
        <w:t xml:space="preserve"> différent</w:t>
      </w:r>
      <w:r w:rsidR="003041A5" w:rsidRPr="009512C7">
        <w:t>s</w:t>
      </w:r>
      <w:r w:rsidR="00CE5E37" w:rsidRPr="009512C7">
        <w:t xml:space="preserve">. Ainsi, les développeurs ne sont pas perdus entre le passage d’un langage à un autre. De plus, VS code intègre une gestion native de Git permettant de </w:t>
      </w:r>
      <w:r w:rsidR="00B82A51" w:rsidRPr="009512C7">
        <w:t>créer</w:t>
      </w:r>
      <w:r w:rsidR="00CE5E37" w:rsidRPr="009512C7">
        <w:t xml:space="preserve"> des branches ou de mettre à jour du code via son interface graphique et non via le terminal. </w:t>
      </w:r>
      <w:r w:rsidR="00B82A51" w:rsidRPr="009512C7">
        <w:t>Pour ce projet, les extensions nécessaires sont Python</w:t>
      </w:r>
      <w:r w:rsidR="00CE5E37" w:rsidRPr="009512C7">
        <w:t xml:space="preserve"> </w:t>
      </w:r>
      <w:sdt>
        <w:sdtPr>
          <w:id w:val="1616482379"/>
          <w:citation/>
        </w:sdtPr>
        <w:sdtContent>
          <w:r w:rsidR="00CE5E37" w:rsidRPr="009512C7">
            <w:fldChar w:fldCharType="begin"/>
          </w:r>
          <w:r w:rsidR="00B82A51" w:rsidRPr="009512C7">
            <w:instrText xml:space="preserve">CITATION Plu \l 1036 </w:instrText>
          </w:r>
          <w:r w:rsidR="00CE5E37" w:rsidRPr="009512C7">
            <w:fldChar w:fldCharType="separate"/>
          </w:r>
          <w:r w:rsidR="00417DE4" w:rsidRPr="009512C7">
            <w:rPr>
              <w:noProof/>
            </w:rPr>
            <w:t>(Python - Visual Studio Marketplace, s.d.)</w:t>
          </w:r>
          <w:r w:rsidR="00CE5E37" w:rsidRPr="009512C7">
            <w:fldChar w:fldCharType="end"/>
          </w:r>
        </w:sdtContent>
      </w:sdt>
      <w:r w:rsidR="00B82A51" w:rsidRPr="009512C7">
        <w:t xml:space="preserve">, STM32 for </w:t>
      </w:r>
      <w:proofErr w:type="spellStart"/>
      <w:r w:rsidR="00B82A51" w:rsidRPr="009512C7">
        <w:t>VSCode</w:t>
      </w:r>
      <w:proofErr w:type="spellEnd"/>
      <w:r w:rsidR="00B82A51" w:rsidRPr="009512C7">
        <w:t xml:space="preserve"> </w:t>
      </w:r>
      <w:sdt>
        <w:sdtPr>
          <w:id w:val="628514036"/>
          <w:citation/>
        </w:sdtPr>
        <w:sdtContent>
          <w:r w:rsidR="00B82A51" w:rsidRPr="009512C7">
            <w:fldChar w:fldCharType="begin"/>
          </w:r>
          <w:r w:rsidR="00B82A51" w:rsidRPr="009512C7">
            <w:instrText xml:space="preserve"> CITATION stm \l 1036 </w:instrText>
          </w:r>
          <w:r w:rsidR="00B82A51" w:rsidRPr="009512C7">
            <w:fldChar w:fldCharType="separate"/>
          </w:r>
          <w:r w:rsidR="00417DE4" w:rsidRPr="009512C7">
            <w:rPr>
              <w:noProof/>
            </w:rPr>
            <w:t>(stm32-for-vscode - Visual Studio Marketplace, s.d.)</w:t>
          </w:r>
          <w:r w:rsidR="00B82A51" w:rsidRPr="009512C7">
            <w:fldChar w:fldCharType="end"/>
          </w:r>
        </w:sdtContent>
      </w:sdt>
      <w:r w:rsidR="00B82A51" w:rsidRPr="009512C7">
        <w:t xml:space="preserve">,  C/C++ </w:t>
      </w:r>
      <w:sdt>
        <w:sdtPr>
          <w:id w:val="1062995877"/>
          <w:citation/>
        </w:sdtPr>
        <w:sdtContent>
          <w:r w:rsidR="00B82A51" w:rsidRPr="009512C7">
            <w:fldChar w:fldCharType="begin"/>
          </w:r>
          <w:r w:rsidR="00B82A51" w:rsidRPr="009512C7">
            <w:instrText xml:space="preserve"> CITATION CCV \l 1036 </w:instrText>
          </w:r>
          <w:r w:rsidR="00B82A51" w:rsidRPr="009512C7">
            <w:fldChar w:fldCharType="separate"/>
          </w:r>
          <w:r w:rsidR="00417DE4" w:rsidRPr="009512C7">
            <w:rPr>
              <w:noProof/>
            </w:rPr>
            <w:t>(C/C++ - Visual Studio Marketplace, s.d.)</w:t>
          </w:r>
          <w:r w:rsidR="00B82A51" w:rsidRPr="009512C7">
            <w:fldChar w:fldCharType="end"/>
          </w:r>
        </w:sdtContent>
      </w:sdt>
      <w:r w:rsidR="00F03D8D" w:rsidRPr="009512C7">
        <w:t>. A l’aide de ces 3 extensions</w:t>
      </w:r>
      <w:r w:rsidR="003B4F7B" w:rsidRPr="009512C7">
        <w:t>,</w:t>
      </w:r>
      <w:r w:rsidR="00F03D8D" w:rsidRPr="009512C7">
        <w:t xml:space="preserve"> il est possible d’</w:t>
      </w:r>
      <w:r w:rsidR="003041A5" w:rsidRPr="009512C7">
        <w:t>écrire</w:t>
      </w:r>
      <w:r w:rsidR="00F03D8D" w:rsidRPr="009512C7">
        <w:t xml:space="preserve"> du code </w:t>
      </w:r>
      <w:r w:rsidR="00F03D8D" w:rsidRPr="009512C7">
        <w:lastRenderedPageBreak/>
        <w:t>Python et C/C++ ainsi que de débuguer/compiler/téléverser un programme créé à l’aide de STM32CubeMX</w:t>
      </w:r>
      <w:r w:rsidR="003B4F7B" w:rsidRPr="009512C7">
        <w:t>.</w:t>
      </w:r>
      <w:r w:rsidR="00822973" w:rsidRPr="009512C7">
        <w:t xml:space="preserve"> </w:t>
      </w:r>
      <w:r w:rsidR="003B4F7B" w:rsidRPr="009512C7">
        <w:t>L</w:t>
      </w:r>
      <w:r w:rsidR="00822973" w:rsidRPr="009512C7">
        <w:t xml:space="preserve">a compilation utilise GCC et </w:t>
      </w:r>
      <w:proofErr w:type="spellStart"/>
      <w:r w:rsidR="00822973" w:rsidRPr="009512C7">
        <w:t>Make</w:t>
      </w:r>
      <w:proofErr w:type="spellEnd"/>
      <w:r w:rsidR="00822973" w:rsidRPr="009512C7">
        <w:t xml:space="preserve"> tandis que le téléversement/débogage utilise </w:t>
      </w:r>
      <w:proofErr w:type="spellStart"/>
      <w:r w:rsidR="00822973" w:rsidRPr="009512C7">
        <w:t>OpenOCD</w:t>
      </w:r>
      <w:proofErr w:type="spellEnd"/>
      <w:r w:rsidR="00F03D8D" w:rsidRPr="009512C7">
        <w:t xml:space="preserve">. </w:t>
      </w:r>
    </w:p>
    <w:p w14:paraId="788CF4B1" w14:textId="77777777" w:rsidR="009B3755" w:rsidRPr="009512C7" w:rsidRDefault="009B3755" w:rsidP="003604AF">
      <w:pPr>
        <w:pStyle w:val="Heading3"/>
      </w:pPr>
      <w:bookmarkStart w:id="12" w:name="_Toc191319486"/>
      <w:r w:rsidRPr="009512C7">
        <w:t>STM32CubeMX</w:t>
      </w:r>
      <w:bookmarkEnd w:id="12"/>
    </w:p>
    <w:p w14:paraId="52942927" w14:textId="4DEE7693" w:rsidR="006668FA" w:rsidRPr="009512C7" w:rsidRDefault="006668FA" w:rsidP="006668FA">
      <w:r w:rsidRPr="009512C7">
        <w:tab/>
        <w:t>Il s’agit d’un logiciel développ</w:t>
      </w:r>
      <w:r w:rsidR="003B4F7B" w:rsidRPr="009512C7">
        <w:t>é</w:t>
      </w:r>
      <w:r w:rsidRPr="009512C7">
        <w:t xml:space="preserve"> par la société STMicroelectronics qui permet de programmer et d’utiliser plus facilement leur MCU. </w:t>
      </w:r>
      <w:r w:rsidR="00DD522A" w:rsidRPr="009512C7">
        <w:t xml:space="preserve">Après avoir </w:t>
      </w:r>
      <w:r w:rsidR="00C155B6" w:rsidRPr="009512C7">
        <w:t>sélectionné</w:t>
      </w:r>
      <w:r w:rsidR="00DD522A" w:rsidRPr="009512C7">
        <w:t xml:space="preserve"> notre MCU, u</w:t>
      </w:r>
      <w:r w:rsidRPr="009512C7">
        <w:t>ne interface graphique nous permet de choisir les périphérique</w:t>
      </w:r>
      <w:r w:rsidR="00671C65" w:rsidRPr="009512C7">
        <w:t>s</w:t>
      </w:r>
      <w:r w:rsidRPr="009512C7">
        <w:t xml:space="preserve"> internes</w:t>
      </w:r>
      <w:r w:rsidR="006D262E" w:rsidRPr="009512C7">
        <w:t>/GPIO</w:t>
      </w:r>
      <w:r w:rsidRPr="009512C7">
        <w:t xml:space="preserve"> </w:t>
      </w:r>
      <w:r w:rsidR="006D262E" w:rsidRPr="009512C7">
        <w:t>du</w:t>
      </w:r>
      <w:r w:rsidRPr="009512C7">
        <w:t xml:space="preserve"> MCU que l’on souhaite </w:t>
      </w:r>
      <w:r w:rsidR="00AD63FC" w:rsidRPr="009512C7">
        <w:t>configurer</w:t>
      </w:r>
      <w:r w:rsidRPr="009512C7">
        <w:t xml:space="preserve"> </w:t>
      </w:r>
      <w:r w:rsidR="00AD63FC" w:rsidRPr="009512C7">
        <w:t>et comment l’on souhaite le configur</w:t>
      </w:r>
      <w:r w:rsidR="006A7641" w:rsidRPr="009512C7">
        <w:t>er</w:t>
      </w:r>
      <w:r w:rsidR="00AD63FC" w:rsidRPr="009512C7">
        <w:t>. Par la suite, le logiciel générera automatiquement les codes associés à la configuration (</w:t>
      </w:r>
      <w:r w:rsidR="00AD63FC" w:rsidRPr="009512C7">
        <w:rPr>
          <w:i/>
          <w:iCs/>
        </w:rPr>
        <w:t>figure 3).</w:t>
      </w:r>
      <w:r w:rsidR="00DD522A" w:rsidRPr="009512C7">
        <w:rPr>
          <w:i/>
          <w:iCs/>
        </w:rPr>
        <w:t xml:space="preserve"> </w:t>
      </w:r>
      <w:r w:rsidR="00DD522A" w:rsidRPr="009512C7">
        <w:t xml:space="preserve">Il y a néanmoins certaines précautions à prendre lorsque l’on </w:t>
      </w:r>
      <w:r w:rsidR="00671C65" w:rsidRPr="009512C7">
        <w:t>veut</w:t>
      </w:r>
      <w:r w:rsidR="00DD522A" w:rsidRPr="009512C7">
        <w:t xml:space="preserve"> regénérer le code mais que ce dernier a déjà été modifié au préalable. Pour éviter que les changements utilisateur</w:t>
      </w:r>
      <w:r w:rsidR="00671C65" w:rsidRPr="009512C7">
        <w:t>s</w:t>
      </w:r>
      <w:r w:rsidR="00DD522A" w:rsidRPr="009512C7">
        <w:t xml:space="preserve"> soi</w:t>
      </w:r>
      <w:r w:rsidR="00B874CE" w:rsidRPr="009512C7">
        <w:t>en</w:t>
      </w:r>
      <w:r w:rsidR="00DD522A" w:rsidRPr="009512C7">
        <w:t>t écras</w:t>
      </w:r>
      <w:r w:rsidR="00671C65" w:rsidRPr="009512C7">
        <w:t>és</w:t>
      </w:r>
      <w:r w:rsidR="00DD522A" w:rsidRPr="009512C7">
        <w:t>, il est nécessaire de les implémenter dans les balises indiquées.</w:t>
      </w:r>
    </w:p>
    <w:p w14:paraId="18FBAAF1" w14:textId="77777777" w:rsidR="00AD63FC" w:rsidRPr="009512C7" w:rsidRDefault="00822973" w:rsidP="006668FA">
      <w:r w:rsidRPr="009512C7">
        <w:tab/>
      </w:r>
      <w:r w:rsidR="00597309" w:rsidRPr="009512C7">
        <w:t>Une c</w:t>
      </w:r>
      <w:r w:rsidRPr="009512C7">
        <w:t xml:space="preserve">ertaine configuration du projet </w:t>
      </w:r>
      <w:proofErr w:type="spellStart"/>
      <w:r w:rsidRPr="009512C7">
        <w:t>CubeMX</w:t>
      </w:r>
      <w:proofErr w:type="spellEnd"/>
      <w:r w:rsidRPr="009512C7">
        <w:t xml:space="preserve"> </w:t>
      </w:r>
      <w:r w:rsidR="00597309" w:rsidRPr="009512C7">
        <w:t>a</w:t>
      </w:r>
      <w:r w:rsidRPr="009512C7">
        <w:t xml:space="preserve"> été nécessaire au préalable. Dans l’onglet « Project Manager », il</w:t>
      </w:r>
      <w:r w:rsidR="00597309" w:rsidRPr="009512C7">
        <w:t xml:space="preserve"> faut </w:t>
      </w:r>
      <w:r w:rsidRPr="009512C7">
        <w:t>définir</w:t>
      </w:r>
      <w:r w:rsidR="00597309" w:rsidRPr="009512C7">
        <w:t xml:space="preserve"> le champ</w:t>
      </w:r>
      <w:r w:rsidRPr="009512C7">
        <w:t xml:space="preserve"> « </w:t>
      </w:r>
      <w:proofErr w:type="spellStart"/>
      <w:r w:rsidRPr="009512C7">
        <w:t>Toolchain</w:t>
      </w:r>
      <w:proofErr w:type="spellEnd"/>
      <w:r w:rsidRPr="009512C7">
        <w:t xml:space="preserve"> / IDE » sur « </w:t>
      </w:r>
      <w:proofErr w:type="spellStart"/>
      <w:r w:rsidRPr="009512C7">
        <w:t>Makefile</w:t>
      </w:r>
      <w:proofErr w:type="spellEnd"/>
      <w:r w:rsidRPr="009512C7">
        <w:t xml:space="preserve"> ». Ainsi le code généré via </w:t>
      </w:r>
      <w:proofErr w:type="spellStart"/>
      <w:r w:rsidRPr="009512C7">
        <w:t>CubeMX</w:t>
      </w:r>
      <w:proofErr w:type="spellEnd"/>
      <w:r w:rsidRPr="009512C7">
        <w:t xml:space="preserve"> pourra être compil</w:t>
      </w:r>
      <w:r w:rsidR="007936A1" w:rsidRPr="009512C7">
        <w:t>é</w:t>
      </w:r>
      <w:r w:rsidRPr="009512C7">
        <w:t xml:space="preserve"> via le plugin</w:t>
      </w:r>
      <w:r w:rsidR="0060122A" w:rsidRPr="009512C7">
        <w:t xml:space="preserve"> </w:t>
      </w:r>
      <w:proofErr w:type="spellStart"/>
      <w:r w:rsidR="00AE748E" w:rsidRPr="009512C7">
        <w:t>VSCode</w:t>
      </w:r>
      <w:proofErr w:type="spellEnd"/>
      <w:r w:rsidR="00AE748E" w:rsidRPr="009512C7">
        <w:t xml:space="preserve"> vue précédemment. </w:t>
      </w:r>
    </w:p>
    <w:p w14:paraId="09D99700" w14:textId="77777777" w:rsidR="00AD63FC" w:rsidRPr="009512C7" w:rsidRDefault="00AD63FC" w:rsidP="006668FA">
      <w:r w:rsidRPr="009512C7">
        <w:rPr>
          <w:noProof/>
        </w:rPr>
        <w:drawing>
          <wp:inline distT="0" distB="0" distL="0" distR="0" wp14:anchorId="35F888F8" wp14:editId="1AAB5994">
            <wp:extent cx="6117996" cy="3786490"/>
            <wp:effectExtent l="0" t="0" r="3810" b="0"/>
            <wp:docPr id="20349422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2213" name=""/>
                    <pic:cNvPicPr/>
                  </pic:nvPicPr>
                  <pic:blipFill>
                    <a:blip r:embed="rId11"/>
                    <a:stretch>
                      <a:fillRect/>
                    </a:stretch>
                  </pic:blipFill>
                  <pic:spPr>
                    <a:xfrm>
                      <a:off x="0" y="0"/>
                      <a:ext cx="6211175" cy="3844159"/>
                    </a:xfrm>
                    <a:prstGeom prst="rect">
                      <a:avLst/>
                    </a:prstGeom>
                  </pic:spPr>
                </pic:pic>
              </a:graphicData>
            </a:graphic>
          </wp:inline>
        </w:drawing>
      </w:r>
    </w:p>
    <w:p w14:paraId="7B829E5B" w14:textId="11D4F6E8" w:rsidR="009B3755" w:rsidRPr="009512C7" w:rsidRDefault="00AD63FC" w:rsidP="00D65ACB">
      <w:pPr>
        <w:pStyle w:val="Caption"/>
        <w:jc w:val="center"/>
      </w:pPr>
      <w:bookmarkStart w:id="13" w:name="_Toc191319508"/>
      <w:r w:rsidRPr="009512C7">
        <w:t xml:space="preserve">Figure </w:t>
      </w:r>
      <w:r w:rsidRPr="009512C7">
        <w:fldChar w:fldCharType="begin"/>
      </w:r>
      <w:r w:rsidRPr="009512C7">
        <w:instrText xml:space="preserve"> SEQ Figure \* ARABIC </w:instrText>
      </w:r>
      <w:r w:rsidRPr="009512C7">
        <w:fldChar w:fldCharType="separate"/>
      </w:r>
      <w:r w:rsidR="004C1127">
        <w:rPr>
          <w:noProof/>
        </w:rPr>
        <w:t>3</w:t>
      </w:r>
      <w:r w:rsidRPr="009512C7">
        <w:fldChar w:fldCharType="end"/>
      </w:r>
      <w:r w:rsidRPr="009512C7">
        <w:t xml:space="preserve"> Logiciel STM32CubeMX</w:t>
      </w:r>
      <w:bookmarkEnd w:id="13"/>
    </w:p>
    <w:p w14:paraId="5D021493" w14:textId="77777777" w:rsidR="009B184F" w:rsidRPr="009512C7" w:rsidRDefault="00AD1A45" w:rsidP="00356E09">
      <w:pPr>
        <w:pStyle w:val="Heading1"/>
      </w:pPr>
      <w:bookmarkStart w:id="14" w:name="_Toc191319487"/>
      <w:r w:rsidRPr="009512C7">
        <w:lastRenderedPageBreak/>
        <w:t>Implémentations</w:t>
      </w:r>
      <w:bookmarkEnd w:id="14"/>
    </w:p>
    <w:p w14:paraId="33DC2DA2" w14:textId="77777777" w:rsidR="005C21CF" w:rsidRPr="009512C7" w:rsidRDefault="005C21CF" w:rsidP="005C21CF">
      <w:pPr>
        <w:pStyle w:val="Heading2"/>
        <w:numPr>
          <w:ilvl w:val="0"/>
          <w:numId w:val="5"/>
        </w:numPr>
      </w:pPr>
      <w:bookmarkStart w:id="15" w:name="_Toc191319488"/>
      <w:r w:rsidRPr="009512C7">
        <w:t>Le matériel</w:t>
      </w:r>
      <w:bookmarkEnd w:id="15"/>
    </w:p>
    <w:p w14:paraId="20CF7EB7" w14:textId="1C27C476" w:rsidR="00507602" w:rsidRPr="009512C7" w:rsidRDefault="00337A31" w:rsidP="00C10705">
      <w:pPr>
        <w:ind w:firstLine="720"/>
      </w:pPr>
      <w:r w:rsidRPr="009512C7">
        <w:rPr>
          <w:noProof/>
        </w:rPr>
        <mc:AlternateContent>
          <mc:Choice Requires="wpg">
            <w:drawing>
              <wp:anchor distT="0" distB="0" distL="114300" distR="114300" simplePos="0" relativeHeight="251655168" behindDoc="0" locked="0" layoutInCell="1" allowOverlap="1" wp14:anchorId="3A98412E" wp14:editId="7E09674F">
                <wp:simplePos x="0" y="0"/>
                <wp:positionH relativeFrom="column">
                  <wp:posOffset>-25400</wp:posOffset>
                </wp:positionH>
                <wp:positionV relativeFrom="paragraph">
                  <wp:posOffset>3272155</wp:posOffset>
                </wp:positionV>
                <wp:extent cx="2628265" cy="3993515"/>
                <wp:effectExtent l="12700" t="12700" r="13335" b="6985"/>
                <wp:wrapSquare wrapText="bothSides"/>
                <wp:docPr id="1371877168" name="Groupe 9"/>
                <wp:cNvGraphicFramePr/>
                <a:graphic xmlns:a="http://schemas.openxmlformats.org/drawingml/2006/main">
                  <a:graphicData uri="http://schemas.microsoft.com/office/word/2010/wordprocessingGroup">
                    <wpg:wgp>
                      <wpg:cNvGrpSpPr/>
                      <wpg:grpSpPr>
                        <a:xfrm>
                          <a:off x="0" y="0"/>
                          <a:ext cx="2628265" cy="3993515"/>
                          <a:chOff x="0" y="0"/>
                          <a:chExt cx="2732405" cy="4153535"/>
                        </a:xfrm>
                      </wpg:grpSpPr>
                      <pic:pic xmlns:pic="http://schemas.openxmlformats.org/drawingml/2006/picture">
                        <pic:nvPicPr>
                          <pic:cNvPr id="1039070627" name="Image 8"/>
                          <pic:cNvPicPr>
                            <a:picLocks noChangeAspect="1"/>
                          </pic:cNvPicPr>
                        </pic:nvPicPr>
                        <pic:blipFill rotWithShape="1">
                          <a:blip r:embed="rId12">
                            <a:extLst>
                              <a:ext uri="{28A0092B-C50C-407E-A947-70E740481C1C}">
                                <a14:useLocalDpi xmlns:a14="http://schemas.microsoft.com/office/drawing/2010/main" val="0"/>
                              </a:ext>
                            </a:extLst>
                          </a:blip>
                          <a:srcRect r="34217"/>
                          <a:stretch/>
                        </pic:blipFill>
                        <pic:spPr bwMode="auto">
                          <a:xfrm>
                            <a:off x="0" y="0"/>
                            <a:ext cx="2732405" cy="4153535"/>
                          </a:xfrm>
                          <a:prstGeom prst="rect">
                            <a:avLst/>
                          </a:prstGeom>
                          <a:noFill/>
                          <a:ln>
                            <a:solidFill>
                              <a:schemeClr val="tx1"/>
                            </a:solidFill>
                          </a:ln>
                          <a:extLst>
                            <a:ext uri="{53640926-AAD7-44D8-BBD7-CCE9431645EC}">
                              <a14:shadowObscured xmlns:a14="http://schemas.microsoft.com/office/drawing/2010/main"/>
                            </a:ext>
                          </a:extLst>
                        </pic:spPr>
                      </pic:pic>
                      <wps:wsp>
                        <wps:cNvPr id="959235285" name="Zone de texte 1"/>
                        <wps:cNvSpPr txBox="1"/>
                        <wps:spPr>
                          <a:xfrm>
                            <a:off x="0" y="3964941"/>
                            <a:ext cx="2732405" cy="133317"/>
                          </a:xfrm>
                          <a:prstGeom prst="rect">
                            <a:avLst/>
                          </a:prstGeom>
                          <a:solidFill>
                            <a:prstClr val="white"/>
                          </a:solidFill>
                          <a:ln>
                            <a:noFill/>
                          </a:ln>
                        </wps:spPr>
                        <wps:txbx>
                          <w:txbxContent>
                            <w:p w14:paraId="034B0DA8" w14:textId="04BEC3CE" w:rsidR="00507602" w:rsidRPr="00507602" w:rsidRDefault="00507602" w:rsidP="00507602">
                              <w:pPr>
                                <w:pStyle w:val="Caption"/>
                                <w:jc w:val="center"/>
                                <w:rPr>
                                  <w:noProof/>
                                  <w:sz w:val="28"/>
                                  <w14:textOutline w14:w="9525" w14:cap="rnd" w14:cmpd="sng" w14:algn="ctr">
                                    <w14:noFill/>
                                    <w14:prstDash w14:val="solid"/>
                                    <w14:bevel/>
                                  </w14:textOutline>
                                </w:rPr>
                              </w:pPr>
                              <w:bookmarkStart w:id="16" w:name="_Toc191319509"/>
                              <w:r w:rsidRPr="00507602">
                                <w:rPr>
                                  <w14:textOutline w14:w="9525" w14:cap="rnd" w14:cmpd="sng" w14:algn="ctr">
                                    <w14:noFill/>
                                    <w14:prstDash w14:val="solid"/>
                                    <w14:bevel/>
                                  </w14:textOutline>
                                </w:rPr>
                                <w:t xml:space="preserve">Figure </w:t>
                              </w:r>
                              <w:r w:rsidRPr="00507602">
                                <w:rPr>
                                  <w14:textOutline w14:w="9525" w14:cap="rnd" w14:cmpd="sng" w14:algn="ctr">
                                    <w14:noFill/>
                                    <w14:prstDash w14:val="solid"/>
                                    <w14:bevel/>
                                  </w14:textOutline>
                                </w:rPr>
                                <w:fldChar w:fldCharType="begin"/>
                              </w:r>
                              <w:r w:rsidRPr="00507602">
                                <w:rPr>
                                  <w14:textOutline w14:w="9525" w14:cap="rnd" w14:cmpd="sng" w14:algn="ctr">
                                    <w14:noFill/>
                                    <w14:prstDash w14:val="solid"/>
                                    <w14:bevel/>
                                  </w14:textOutline>
                                </w:rPr>
                                <w:instrText xml:space="preserve"> SEQ Figure \* ARABIC </w:instrText>
                              </w:r>
                              <w:r w:rsidRPr="00507602">
                                <w:rPr>
                                  <w14:textOutline w14:w="9525" w14:cap="rnd" w14:cmpd="sng" w14:algn="ctr">
                                    <w14:noFill/>
                                    <w14:prstDash w14:val="solid"/>
                                    <w14:bevel/>
                                  </w14:textOutline>
                                </w:rPr>
                                <w:fldChar w:fldCharType="separate"/>
                              </w:r>
                              <w:r w:rsidR="004C1127">
                                <w:rPr>
                                  <w:noProof/>
                                  <w14:textOutline w14:w="9525" w14:cap="rnd" w14:cmpd="sng" w14:algn="ctr">
                                    <w14:noFill/>
                                    <w14:prstDash w14:val="solid"/>
                                    <w14:bevel/>
                                  </w14:textOutline>
                                </w:rPr>
                                <w:t>4</w:t>
                              </w:r>
                              <w:r w:rsidRPr="00507602">
                                <w:rPr>
                                  <w14:textOutline w14:w="9525" w14:cap="rnd" w14:cmpd="sng" w14:algn="ctr">
                                    <w14:noFill/>
                                    <w14:prstDash w14:val="solid"/>
                                    <w14:bevel/>
                                  </w14:textOutline>
                                </w:rPr>
                                <w:fldChar w:fldCharType="end"/>
                              </w:r>
                              <w:r w:rsidRPr="00507602">
                                <w:rPr>
                                  <w14:textOutline w14:w="9525" w14:cap="rnd" w14:cmpd="sng" w14:algn="ctr">
                                    <w14:noFill/>
                                    <w14:prstDash w14:val="solid"/>
                                    <w14:bevel/>
                                  </w14:textOutline>
                                </w:rPr>
                                <w:t xml:space="preserve"> Carte STM32F769I-DISCO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8412E" id="Groupe 9" o:spid="_x0000_s1028" style="position:absolute;left:0;text-align:left;margin-left:-2pt;margin-top:257.65pt;width:206.95pt;height:314.45pt;z-index:251655168;mso-width-relative:margin;mso-height-relative:margin" coordsize="27324,415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9" type="#_x0000_t75" style="position:absolute;width:27324;height:41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" stroked="t" strokecolor="black [3213]">
                  <v:imagedata r:id="rId13" o:title="" cropright="22424f"/>
                  <v:path arrowok="t"/>
                </v:shape>
                <v:shape id="_x0000_s1030" type="#_x0000_t202" style="position:absolute;top:39649;width:27324;height:1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" stroked="f">
                  <v:textbox inset="0,0,0,0">
                    <w:txbxContent>
                      <w:p w14:paraId="034B0DA8" w14:textId="04BEC3CE" w:rsidR="00507602" w:rsidRPr="00507602" w:rsidRDefault="00507602" w:rsidP="00507602">
                        <w:pPr>
                          <w:pStyle w:val="Caption"/>
                          <w:jc w:val="center"/>
                          <w:rPr>
                            <w:noProof/>
                            <w:sz w:val="28"/>
                            <w14:textOutline w14:w="9525" w14:cap="rnd" w14:cmpd="sng" w14:algn="ctr">
                              <w14:noFill/>
                              <w14:prstDash w14:val="solid"/>
                              <w14:bevel/>
                            </w14:textOutline>
                          </w:rPr>
                        </w:pPr>
                        <w:bookmarkStart w:id="17" w:name="_Toc191319509"/>
                        <w:r w:rsidRPr="00507602">
                          <w:rPr>
                            <w14:textOutline w14:w="9525" w14:cap="rnd" w14:cmpd="sng" w14:algn="ctr">
                              <w14:noFill/>
                              <w14:prstDash w14:val="solid"/>
                              <w14:bevel/>
                            </w14:textOutline>
                          </w:rPr>
                          <w:t xml:space="preserve">Figure </w:t>
                        </w:r>
                        <w:r w:rsidRPr="00507602">
                          <w:rPr>
                            <w14:textOutline w14:w="9525" w14:cap="rnd" w14:cmpd="sng" w14:algn="ctr">
                              <w14:noFill/>
                              <w14:prstDash w14:val="solid"/>
                              <w14:bevel/>
                            </w14:textOutline>
                          </w:rPr>
                          <w:fldChar w:fldCharType="begin"/>
                        </w:r>
                        <w:r w:rsidRPr="00507602">
                          <w:rPr>
                            <w14:textOutline w14:w="9525" w14:cap="rnd" w14:cmpd="sng" w14:algn="ctr">
                              <w14:noFill/>
                              <w14:prstDash w14:val="solid"/>
                              <w14:bevel/>
                            </w14:textOutline>
                          </w:rPr>
                          <w:instrText xml:space="preserve"> SEQ Figure \* ARABIC </w:instrText>
                        </w:r>
                        <w:r w:rsidRPr="00507602">
                          <w:rPr>
                            <w14:textOutline w14:w="9525" w14:cap="rnd" w14:cmpd="sng" w14:algn="ctr">
                              <w14:noFill/>
                              <w14:prstDash w14:val="solid"/>
                              <w14:bevel/>
                            </w14:textOutline>
                          </w:rPr>
                          <w:fldChar w:fldCharType="separate"/>
                        </w:r>
                        <w:r w:rsidR="004C1127">
                          <w:rPr>
                            <w:noProof/>
                            <w14:textOutline w14:w="9525" w14:cap="rnd" w14:cmpd="sng" w14:algn="ctr">
                              <w14:noFill/>
                              <w14:prstDash w14:val="solid"/>
                              <w14:bevel/>
                            </w14:textOutline>
                          </w:rPr>
                          <w:t>4</w:t>
                        </w:r>
                        <w:r w:rsidRPr="00507602">
                          <w:rPr>
                            <w14:textOutline w14:w="9525" w14:cap="rnd" w14:cmpd="sng" w14:algn="ctr">
                              <w14:noFill/>
                              <w14:prstDash w14:val="solid"/>
                              <w14:bevel/>
                            </w14:textOutline>
                          </w:rPr>
                          <w:fldChar w:fldCharType="end"/>
                        </w:r>
                        <w:r w:rsidRPr="00507602">
                          <w:rPr>
                            <w14:textOutline w14:w="9525" w14:cap="rnd" w14:cmpd="sng" w14:algn="ctr">
                              <w14:noFill/>
                              <w14:prstDash w14:val="solid"/>
                              <w14:bevel/>
                            </w14:textOutline>
                          </w:rPr>
                          <w:t xml:space="preserve"> Carte STM32F769I-DISCO</w:t>
                        </w:r>
                        <w:bookmarkEnd w:id="17"/>
                      </w:p>
                    </w:txbxContent>
                  </v:textbox>
                </v:shape>
                <w10:wrap type="square"/>
              </v:group>
            </w:pict>
          </mc:Fallback>
        </mc:AlternateContent>
      </w:r>
      <w:r w:rsidR="008E463C" w:rsidRPr="009512C7">
        <w:t>Le choix du matériel est important bien que peu nombreux pour ce projet. Il est nécessaire de choisir une carte assez puissante pour que l’ensemble du traitement soit effectué en temps réel. De plus, sa capacité</w:t>
      </w:r>
      <w:r w:rsidR="00E62C8C" w:rsidRPr="009512C7">
        <w:t>e</w:t>
      </w:r>
      <w:r w:rsidR="008E463C" w:rsidRPr="009512C7">
        <w:t xml:space="preserve"> en mémoire RAM et ROM doit être assez importante afin de permettre l’accueil d’un réseau neuronique. Le choix d’une carte embarqué</w:t>
      </w:r>
      <w:r w:rsidR="00E62C8C" w:rsidRPr="009512C7">
        <w:t>e</w:t>
      </w:r>
      <w:r w:rsidR="008E463C" w:rsidRPr="009512C7">
        <w:t xml:space="preserve"> de chez STMicroelectronics semble donc être l’une des meilleures solutions. Effectivement, certaines</w:t>
      </w:r>
      <w:r w:rsidR="00E62C8C" w:rsidRPr="009512C7">
        <w:t xml:space="preserve"> de </w:t>
      </w:r>
      <w:r w:rsidR="00F16A78" w:rsidRPr="009512C7">
        <w:t>leurs cartes</w:t>
      </w:r>
      <w:r w:rsidR="008E463C" w:rsidRPr="009512C7">
        <w:t xml:space="preserve"> disposent d’un MCU mais aussi de composants externes comme un CODEC, écran, microphones directement intégré</w:t>
      </w:r>
      <w:r w:rsidR="00F16A78" w:rsidRPr="009512C7">
        <w:t>s</w:t>
      </w:r>
      <w:r w:rsidR="008E463C" w:rsidRPr="009512C7">
        <w:t xml:space="preserve"> sur la carte. Cela permet donc</w:t>
      </w:r>
      <w:r w:rsidR="000A0F60" w:rsidRPr="009512C7">
        <w:t xml:space="preserve"> de limiter fortement le risque d’erreur</w:t>
      </w:r>
      <w:r w:rsidR="00FB09B3" w:rsidRPr="009512C7">
        <w:t>s</w:t>
      </w:r>
      <w:r w:rsidR="000A0F60" w:rsidRPr="009512C7">
        <w:t xml:space="preserve"> au développement lié par exemple à une mauvaise connexion ou de mauvais branchement. De plus, STMicroelectronics propose un outil pour accueillir des réseaux neuronique</w:t>
      </w:r>
      <w:r w:rsidR="0077203B" w:rsidRPr="009512C7">
        <w:t>s</w:t>
      </w:r>
      <w:r w:rsidR="000A0F60" w:rsidRPr="009512C7">
        <w:t xml:space="preserve"> pré</w:t>
      </w:r>
      <w:r w:rsidR="00D65ACB" w:rsidRPr="009512C7">
        <w:t>-</w:t>
      </w:r>
      <w:r w:rsidR="000A0F60" w:rsidRPr="009512C7">
        <w:t>entrain</w:t>
      </w:r>
      <w:r w:rsidR="00872B98" w:rsidRPr="009512C7">
        <w:t>és</w:t>
      </w:r>
      <w:r w:rsidR="000A0F60" w:rsidRPr="009512C7">
        <w:t xml:space="preserve"> sur certain de leur MCU ARM STM32. </w:t>
      </w:r>
      <w:r w:rsidR="00E517DD" w:rsidRPr="009512C7">
        <w:t>C’est donc tout naturellement de par mes compétences acquises sur ces systèmes et par ses avantages que je me suis tourn</w:t>
      </w:r>
      <w:r w:rsidR="00B2308D" w:rsidRPr="009512C7">
        <w:t>é</w:t>
      </w:r>
      <w:r w:rsidR="00E517DD" w:rsidRPr="009512C7">
        <w:t xml:space="preserve"> vers une solution STM32. Le choix a été fait sur la carte </w:t>
      </w:r>
      <w:r w:rsidR="00E517DD" w:rsidRPr="009512C7">
        <w:rPr>
          <w:b/>
          <w:bCs/>
        </w:rPr>
        <w:t>STM32F769I-DISCO</w:t>
      </w:r>
      <w:r w:rsidR="00E517DD" w:rsidRPr="009512C7">
        <w:t xml:space="preserve"> qui dispose de l’ensemble des ressources nécessaire</w:t>
      </w:r>
      <w:r w:rsidR="00144064" w:rsidRPr="009512C7">
        <w:t>s</w:t>
      </w:r>
      <w:r w:rsidR="00E517DD" w:rsidRPr="009512C7">
        <w:t xml:space="preserve"> aux besoins du projet. </w:t>
      </w:r>
      <w:r w:rsidRPr="009512C7">
        <w:t>Cette carte dispose</w:t>
      </w:r>
      <w:r w:rsidR="00C10705" w:rsidRPr="009512C7">
        <w:t> :</w:t>
      </w:r>
      <w:r w:rsidRPr="009512C7">
        <w:t xml:space="preserve"> de 4 microphones digitaux </w:t>
      </w:r>
      <w:r w:rsidR="00C10705" w:rsidRPr="009512C7">
        <w:t>ST Mems permettant l’acquisition des signaux audios, d’un écran IPS tactile pour la réalisation d’une application intuiti</w:t>
      </w:r>
      <w:r w:rsidR="00523D94" w:rsidRPr="009512C7">
        <w:t>ve</w:t>
      </w:r>
      <w:r w:rsidR="00C10705" w:rsidRPr="009512C7">
        <w:t xml:space="preserve"> afin de simplifier l’utilisation du système, u</w:t>
      </w:r>
      <w:r w:rsidR="001C2487" w:rsidRPr="009512C7">
        <w:t>ne entrée</w:t>
      </w:r>
      <w:r w:rsidR="00C10705" w:rsidRPr="009512C7">
        <w:t xml:space="preserve"> </w:t>
      </w:r>
      <w:proofErr w:type="spellStart"/>
      <w:r w:rsidR="001C2487" w:rsidRPr="009512C7">
        <w:t>micro</w:t>
      </w:r>
      <w:r w:rsidR="00C10705" w:rsidRPr="009512C7">
        <w:t>SD</w:t>
      </w:r>
      <w:proofErr w:type="spellEnd"/>
      <w:r w:rsidR="00C10705" w:rsidRPr="009512C7">
        <w:t xml:space="preserve"> pour enregistrer les sons et traiter des données et enfin d’un CODEC avec une sortie audio afin d’écouter les sons capt</w:t>
      </w:r>
      <w:r w:rsidR="00E62C8C" w:rsidRPr="009512C7">
        <w:t>és</w:t>
      </w:r>
      <w:r w:rsidR="00C10705" w:rsidRPr="009512C7">
        <w:t xml:space="preserve"> par les microphones. </w:t>
      </w:r>
      <w:r w:rsidR="003E1A9D" w:rsidRPr="009512C7">
        <w:t>D’autres périphériques externes sont présents sur cette carte mais ils ne sont pas utilisés dans ce projet</w:t>
      </w:r>
      <w:r w:rsidR="00523D94" w:rsidRPr="009512C7">
        <w:t>,</w:t>
      </w:r>
      <w:r w:rsidR="003E1A9D" w:rsidRPr="009512C7">
        <w:t xml:space="preserve"> vous trouverez une liste exhaustive sur le site de STMicroelectronics </w:t>
      </w:r>
      <w:sdt>
        <w:sdtPr>
          <w:id w:val="2014803232"/>
          <w:citation/>
        </w:sdtPr>
        <w:sdtContent>
          <w:r w:rsidR="003E1A9D" w:rsidRPr="009512C7">
            <w:fldChar w:fldCharType="begin"/>
          </w:r>
          <w:r w:rsidR="003E1A9D" w:rsidRPr="009512C7">
            <w:instrText xml:space="preserve"> CITATION 32F \l 1036 </w:instrText>
          </w:r>
          <w:r w:rsidR="003E1A9D" w:rsidRPr="009512C7">
            <w:fldChar w:fldCharType="separate"/>
          </w:r>
          <w:r w:rsidR="00417DE4" w:rsidRPr="009512C7">
            <w:rPr>
              <w:noProof/>
            </w:rPr>
            <w:t>(32F769IDISCOVERY - Discovery kit with STM32F769NI MCU - STMicroelectronics, s.d.)</w:t>
          </w:r>
          <w:r w:rsidR="003E1A9D" w:rsidRPr="009512C7">
            <w:fldChar w:fldCharType="end"/>
          </w:r>
        </w:sdtContent>
      </w:sdt>
      <w:r w:rsidR="003E1A9D" w:rsidRPr="009512C7">
        <w:t xml:space="preserve"> . </w:t>
      </w:r>
    </w:p>
    <w:p w14:paraId="533CE44F" w14:textId="11795DB2" w:rsidR="00507602" w:rsidRPr="009512C7" w:rsidRDefault="00F8429E" w:rsidP="003E1A9D">
      <w:r w:rsidRPr="009512C7">
        <w:t>Deux</w:t>
      </w:r>
      <w:r w:rsidR="003E1A9D" w:rsidRPr="009512C7">
        <w:t xml:space="preserve"> schéma</w:t>
      </w:r>
      <w:r w:rsidRPr="009512C7">
        <w:t>s de connections relatif</w:t>
      </w:r>
      <w:r w:rsidR="009118CB" w:rsidRPr="009512C7">
        <w:t>s</w:t>
      </w:r>
      <w:r w:rsidRPr="009512C7">
        <w:t xml:space="preserve"> à la partie audio</w:t>
      </w:r>
      <w:r w:rsidR="003E1A9D" w:rsidRPr="009512C7">
        <w:t xml:space="preserve"> de la carte </w:t>
      </w:r>
      <w:r w:rsidRPr="009512C7">
        <w:t>sont</w:t>
      </w:r>
      <w:r w:rsidR="003E1A9D" w:rsidRPr="009512C7">
        <w:t xml:space="preserve"> également disponible</w:t>
      </w:r>
      <w:r w:rsidR="00523D94" w:rsidRPr="009512C7">
        <w:t>s</w:t>
      </w:r>
      <w:r w:rsidR="003E1A9D" w:rsidRPr="009512C7">
        <w:t xml:space="preserve"> en </w:t>
      </w:r>
      <w:r w:rsidRPr="009512C7">
        <w:rPr>
          <w:u w:val="single"/>
        </w:rPr>
        <w:fldChar w:fldCharType="begin"/>
      </w:r>
      <w:r w:rsidRPr="009512C7">
        <w:rPr>
          <w:u w:val="single"/>
        </w:rPr>
        <w:instrText xml:space="preserve"> REF _Ref184251588 \h  \* MERGEFORMAT </w:instrText>
      </w:r>
      <w:r w:rsidRPr="009512C7">
        <w:rPr>
          <w:u w:val="single"/>
        </w:rPr>
      </w:r>
      <w:r w:rsidRPr="009512C7">
        <w:rPr>
          <w:u w:val="single"/>
        </w:rPr>
        <w:fldChar w:fldCharType="separate"/>
      </w:r>
      <w:r w:rsidRPr="009512C7">
        <w:rPr>
          <w:u w:val="single"/>
        </w:rPr>
        <w:t>Annexe 2</w:t>
      </w:r>
      <w:r w:rsidRPr="009512C7">
        <w:rPr>
          <w:u w:val="single"/>
        </w:rPr>
        <w:fldChar w:fldCharType="end"/>
      </w:r>
      <w:r w:rsidR="003E1A9D" w:rsidRPr="009512C7">
        <w:t>.</w:t>
      </w:r>
      <w:r w:rsidR="00D65ACB" w:rsidRPr="009512C7">
        <w:t xml:space="preserve"> Le MCU est un STM32F7 avec un cœur ARM Cortex-M7</w:t>
      </w:r>
      <w:r w:rsidR="0093150D" w:rsidRPr="009512C7">
        <w:t xml:space="preserve"> cadencé à 200MHz </w:t>
      </w:r>
      <w:r w:rsidR="00D65ACB" w:rsidRPr="009512C7">
        <w:t xml:space="preserve">répondant au besoin de performance de l’application. </w:t>
      </w:r>
    </w:p>
    <w:p w14:paraId="620F7C85" w14:textId="77777777" w:rsidR="005C21CF" w:rsidRPr="009512C7" w:rsidRDefault="005C21CF" w:rsidP="005C21CF">
      <w:pPr>
        <w:pStyle w:val="Heading2"/>
      </w:pPr>
      <w:bookmarkStart w:id="18" w:name="_Toc191319489"/>
      <w:r w:rsidRPr="009512C7">
        <w:lastRenderedPageBreak/>
        <w:t>La programmation embarquée</w:t>
      </w:r>
      <w:bookmarkEnd w:id="18"/>
    </w:p>
    <w:p w14:paraId="0728E1A5" w14:textId="77777777" w:rsidR="00B448F4" w:rsidRPr="009512C7" w:rsidRDefault="00B448F4" w:rsidP="00B448F4">
      <w:pPr>
        <w:ind w:firstLine="720"/>
      </w:pPr>
      <w:r w:rsidRPr="009512C7">
        <w:t>La programmation a été sépar</w:t>
      </w:r>
      <w:r w:rsidR="00696B94" w:rsidRPr="009512C7">
        <w:t>ée</w:t>
      </w:r>
      <w:r w:rsidRPr="009512C7">
        <w:t xml:space="preserve"> en plusieurs parties, toutes disponibles sur le GitHub du projet </w:t>
      </w:r>
      <w:sdt>
        <w:sdtPr>
          <w:id w:val="360946264"/>
          <w:citation/>
        </w:sdtPr>
        <w:sdtContent>
          <w:r w:rsidRPr="009512C7">
            <w:fldChar w:fldCharType="begin"/>
          </w:r>
          <w:r w:rsidRPr="009512C7">
            <w:instrText xml:space="preserve"> CITATION Pro \l 1036 </w:instrText>
          </w:r>
          <w:r w:rsidRPr="009512C7">
            <w:fldChar w:fldCharType="separate"/>
          </w:r>
          <w:r w:rsidR="00417DE4" w:rsidRPr="009512C7">
            <w:rPr>
              <w:noProof/>
            </w:rPr>
            <w:t>(Projet_5A, s.d.)</w:t>
          </w:r>
          <w:r w:rsidRPr="009512C7">
            <w:fldChar w:fldCharType="end"/>
          </w:r>
        </w:sdtContent>
      </w:sdt>
      <w:r w:rsidRPr="009512C7">
        <w:t xml:space="preserve">. Un lien vers le code spécifique à chaque fonctionnalité sera défini au début de chaque paragraphe explicatif. </w:t>
      </w:r>
    </w:p>
    <w:p w14:paraId="46653CED" w14:textId="77777777" w:rsidR="00B448F4" w:rsidRPr="009512C7" w:rsidRDefault="00B448F4" w:rsidP="00B448F4">
      <w:pPr>
        <w:ind w:firstLine="720"/>
      </w:pPr>
    </w:p>
    <w:p w14:paraId="34DF1C9A" w14:textId="77777777" w:rsidR="00B448F4" w:rsidRPr="009512C7" w:rsidRDefault="0060122A" w:rsidP="00B448F4">
      <w:pPr>
        <w:keepNext/>
        <w:jc w:val="center"/>
      </w:pPr>
      <w:r w:rsidRPr="009512C7">
        <w:rPr>
          <w:noProof/>
        </w:rPr>
        <w:drawing>
          <wp:inline distT="0" distB="0" distL="0" distR="0" wp14:anchorId="49CD4D97" wp14:editId="6426787D">
            <wp:extent cx="4590854" cy="6696396"/>
            <wp:effectExtent l="0" t="0" r="0" b="0"/>
            <wp:docPr id="777003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03933" name=""/>
                    <pic:cNvPicPr/>
                  </pic:nvPicPr>
                  <pic:blipFill>
                    <a:blip r:embed="rId14"/>
                    <a:stretch>
                      <a:fillRect/>
                    </a:stretch>
                  </pic:blipFill>
                  <pic:spPr>
                    <a:xfrm>
                      <a:off x="0" y="0"/>
                      <a:ext cx="4655187" cy="6790235"/>
                    </a:xfrm>
                    <a:prstGeom prst="rect">
                      <a:avLst/>
                    </a:prstGeom>
                  </pic:spPr>
                </pic:pic>
              </a:graphicData>
            </a:graphic>
          </wp:inline>
        </w:drawing>
      </w:r>
    </w:p>
    <w:p w14:paraId="6E5904E0" w14:textId="03397ECB" w:rsidR="0060122A" w:rsidRPr="009512C7" w:rsidRDefault="00B448F4" w:rsidP="00B448F4">
      <w:pPr>
        <w:pStyle w:val="Caption"/>
        <w:jc w:val="center"/>
      </w:pPr>
      <w:bookmarkStart w:id="19" w:name="_Toc191319510"/>
      <w:r w:rsidRPr="009512C7">
        <w:t xml:space="preserve">Figure </w:t>
      </w:r>
      <w:r w:rsidRPr="009512C7">
        <w:fldChar w:fldCharType="begin"/>
      </w:r>
      <w:r w:rsidRPr="009512C7">
        <w:instrText xml:space="preserve"> SEQ Figure \* ARABIC </w:instrText>
      </w:r>
      <w:r w:rsidRPr="009512C7">
        <w:fldChar w:fldCharType="separate"/>
      </w:r>
      <w:r w:rsidR="004C1127">
        <w:rPr>
          <w:noProof/>
        </w:rPr>
        <w:t>5</w:t>
      </w:r>
      <w:r w:rsidRPr="009512C7">
        <w:fldChar w:fldCharType="end"/>
      </w:r>
      <w:r w:rsidRPr="009512C7">
        <w:t xml:space="preserve"> Schéma </w:t>
      </w:r>
      <w:proofErr w:type="spellStart"/>
      <w:r w:rsidR="000B322E" w:rsidRPr="009512C7">
        <w:t>fonctionel</w:t>
      </w:r>
      <w:proofErr w:type="spellEnd"/>
      <w:r w:rsidR="000B322E" w:rsidRPr="009512C7">
        <w:t xml:space="preserve"> de l’application</w:t>
      </w:r>
      <w:bookmarkEnd w:id="19"/>
    </w:p>
    <w:p w14:paraId="681D09C5" w14:textId="116DF47B" w:rsidR="00A23975" w:rsidRPr="009512C7" w:rsidRDefault="00A23975" w:rsidP="00A23975">
      <w:r w:rsidRPr="009512C7">
        <w:lastRenderedPageBreak/>
        <w:tab/>
        <w:t xml:space="preserve">On remarque sur le </w:t>
      </w:r>
      <w:r w:rsidR="000C4DDF" w:rsidRPr="009512C7">
        <w:t>schéma</w:t>
      </w:r>
      <w:r w:rsidRPr="009512C7">
        <w:t xml:space="preserve"> (</w:t>
      </w:r>
      <w:r w:rsidRPr="009512C7">
        <w:rPr>
          <w:i/>
          <w:iCs/>
        </w:rPr>
        <w:t>figure 5)</w:t>
      </w:r>
      <w:r w:rsidRPr="009512C7">
        <w:t xml:space="preserve"> que l’application d</w:t>
      </w:r>
      <w:r w:rsidR="000C4DDF" w:rsidRPr="009512C7">
        <w:t>oit</w:t>
      </w:r>
      <w:r w:rsidRPr="009512C7">
        <w:t xml:space="preserve"> </w:t>
      </w:r>
      <w:r w:rsidR="000C4DDF" w:rsidRPr="009512C7">
        <w:t>permettre de faire</w:t>
      </w:r>
      <w:r w:rsidRPr="009512C7">
        <w:t xml:space="preserve"> </w:t>
      </w:r>
      <w:r w:rsidR="000C4DDF" w:rsidRPr="009512C7">
        <w:t>plusieurs actions en même temps : écrire un fichier audio sur une carte SD, envoyer les données acquises au CODEC pour sa lecture, traiter les signaux et inférer l’IA dessus. Il est donc nécessaire d’optimiser au maximum le temps CPU car l’ensemble de ses actions doi</w:t>
      </w:r>
      <w:r w:rsidR="001C2487" w:rsidRPr="009512C7">
        <w:t>t</w:t>
      </w:r>
      <w:r w:rsidR="000C4DDF" w:rsidRPr="009512C7">
        <w:t xml:space="preserve"> se faire en parallèle. C’est pour cela que l’utilisation du DMA est privilégiée</w:t>
      </w:r>
      <w:r w:rsidR="00523D94" w:rsidRPr="009512C7">
        <w:t>,</w:t>
      </w:r>
      <w:r w:rsidR="000C4DDF" w:rsidRPr="009512C7">
        <w:t xml:space="preserve"> quand c</w:t>
      </w:r>
      <w:r w:rsidR="00FF4371" w:rsidRPr="009512C7">
        <w:t>’</w:t>
      </w:r>
      <w:r w:rsidR="000C4DDF" w:rsidRPr="009512C7">
        <w:t xml:space="preserve">est </w:t>
      </w:r>
      <w:r w:rsidR="00FF4371" w:rsidRPr="009512C7">
        <w:t>possible. Il</w:t>
      </w:r>
      <w:r w:rsidR="000C4DDF" w:rsidRPr="009512C7">
        <w:t xml:space="preserve"> permet de transférer des données d’un emplacement mémoire à un autre</w:t>
      </w:r>
      <w:r w:rsidR="00FF4371" w:rsidRPr="009512C7">
        <w:t xml:space="preserve">, </w:t>
      </w:r>
      <w:r w:rsidR="000C4DDF" w:rsidRPr="009512C7">
        <w:t xml:space="preserve">sans que le CPU n’intervienne dedans. </w:t>
      </w:r>
    </w:p>
    <w:p w14:paraId="3D0CC945" w14:textId="77777777" w:rsidR="00392FDC" w:rsidRPr="009512C7" w:rsidRDefault="00641D37" w:rsidP="00A23975">
      <w:r w:rsidRPr="009512C7">
        <w:tab/>
        <w:t xml:space="preserve">Afin de faire fonctionner les différents codes, il a été nécessaire d’importer deux bibliothèques : </w:t>
      </w:r>
    </w:p>
    <w:p w14:paraId="2E923BD3" w14:textId="77777777" w:rsidR="00392FDC" w:rsidRPr="009512C7" w:rsidRDefault="00641D37" w:rsidP="00392FDC">
      <w:pPr>
        <w:pStyle w:val="ListParagraph"/>
        <w:numPr>
          <w:ilvl w:val="0"/>
          <w:numId w:val="24"/>
        </w:numPr>
      </w:pPr>
      <w:r w:rsidRPr="009512C7">
        <w:t xml:space="preserve">La bibliothèque BSP de la carte produit par STMicroelectronics </w:t>
      </w:r>
      <w:sdt>
        <w:sdtPr>
          <w:id w:val="1046412108"/>
          <w:citation/>
        </w:sdtPr>
        <w:sdtContent>
          <w:r w:rsidRPr="009512C7">
            <w:fldChar w:fldCharType="begin"/>
          </w:r>
          <w:r w:rsidRPr="009512C7">
            <w:instrText xml:space="preserve"> CITATION BSP \l 1036 </w:instrText>
          </w:r>
          <w:r w:rsidRPr="009512C7">
            <w:fldChar w:fldCharType="separate"/>
          </w:r>
          <w:r w:rsidR="00417DE4" w:rsidRPr="009512C7">
            <w:rPr>
              <w:noProof/>
            </w:rPr>
            <w:t>(BSP, s.d.)</w:t>
          </w:r>
          <w:r w:rsidRPr="009512C7">
            <w:fldChar w:fldCharType="end"/>
          </w:r>
        </w:sdtContent>
      </w:sdt>
      <w:r w:rsidRPr="009512C7">
        <w:t xml:space="preserve"> qui propose un ensemble de fonctions permettant de faire fonctionner </w:t>
      </w:r>
      <w:r w:rsidR="00015AAB" w:rsidRPr="009512C7">
        <w:t>les périphériques disponibles</w:t>
      </w:r>
      <w:r w:rsidRPr="009512C7">
        <w:t xml:space="preserve"> sur la carte</w:t>
      </w:r>
      <w:r w:rsidR="00392FDC" w:rsidRPr="009512C7">
        <w:t xml:space="preserve">. </w:t>
      </w:r>
    </w:p>
    <w:p w14:paraId="3B0DECBD" w14:textId="77777777" w:rsidR="00641D37" w:rsidRPr="009512C7" w:rsidRDefault="00392FDC" w:rsidP="00392FDC">
      <w:pPr>
        <w:pStyle w:val="ListParagraph"/>
        <w:numPr>
          <w:ilvl w:val="0"/>
          <w:numId w:val="24"/>
        </w:numPr>
      </w:pPr>
      <w:r w:rsidRPr="009512C7">
        <w:t>L</w:t>
      </w:r>
      <w:r w:rsidR="00641D37" w:rsidRPr="009512C7">
        <w:t>a bibliothèque</w:t>
      </w:r>
      <w:r w:rsidR="00015AAB" w:rsidRPr="009512C7">
        <w:t xml:space="preserve"> </w:t>
      </w:r>
      <w:r w:rsidR="00641D37" w:rsidRPr="009512C7">
        <w:t>CMSIS</w:t>
      </w:r>
      <w:r w:rsidR="00015AAB" w:rsidRPr="009512C7">
        <w:t>-DSP</w:t>
      </w:r>
      <w:r w:rsidR="00641D37" w:rsidRPr="009512C7">
        <w:t xml:space="preserve"> produit par ARM</w:t>
      </w:r>
      <w:sdt>
        <w:sdtPr>
          <w:id w:val="1451127664"/>
          <w:citation/>
        </w:sdtPr>
        <w:sdtContent>
          <w:r w:rsidR="00015AAB" w:rsidRPr="009512C7">
            <w:fldChar w:fldCharType="begin"/>
          </w:r>
          <w:r w:rsidR="00015AAB" w:rsidRPr="009512C7">
            <w:instrText xml:space="preserve"> CITATION CMS \l 1036 </w:instrText>
          </w:r>
          <w:r w:rsidR="00015AAB" w:rsidRPr="009512C7">
            <w:fldChar w:fldCharType="separate"/>
          </w:r>
          <w:r w:rsidR="00417DE4" w:rsidRPr="009512C7">
            <w:rPr>
              <w:noProof/>
            </w:rPr>
            <w:t xml:space="preserve"> (CMSIS-DSP, s.d.)</w:t>
          </w:r>
          <w:r w:rsidR="00015AAB" w:rsidRPr="009512C7">
            <w:fldChar w:fldCharType="end"/>
          </w:r>
        </w:sdtContent>
      </w:sdt>
      <w:r w:rsidR="00641D37" w:rsidRPr="009512C7">
        <w:t xml:space="preserve"> </w:t>
      </w:r>
      <w:r w:rsidR="00015AAB" w:rsidRPr="009512C7">
        <w:t>qui contient des fonctions utiles pour le traitement de signal (FFT, DCT</w:t>
      </w:r>
      <w:r w:rsidR="00696B94" w:rsidRPr="009512C7">
        <w:t>, etc…</w:t>
      </w:r>
      <w:r w:rsidR="00015AAB" w:rsidRPr="009512C7">
        <w:t xml:space="preserve">). </w:t>
      </w:r>
    </w:p>
    <w:p w14:paraId="3FDA229F" w14:textId="77777777" w:rsidR="00195CB4" w:rsidRPr="009512C7" w:rsidRDefault="00195CB4" w:rsidP="00195CB4">
      <w:pPr>
        <w:pStyle w:val="ListParagraph"/>
        <w:ind w:left="1080"/>
      </w:pPr>
    </w:p>
    <w:p w14:paraId="7865BA50" w14:textId="6C339F5C" w:rsidR="00195CB4" w:rsidRPr="009512C7" w:rsidRDefault="00195CB4" w:rsidP="00195CB4">
      <w:pPr>
        <w:ind w:firstLine="720"/>
      </w:pPr>
      <w:r w:rsidRPr="009512C7">
        <w:t xml:space="preserve">L’ensemble des codes relatifs à certaines fonctions ont été séparé dans plusieurs fichiers source et d’entête distinctes. Ce clivage permet d’augmenter la lisibilité du code en regroupant les fonctions, variables, structures, macros au sein d’un même groupe. Il permet également dans une outre mesure de pouvoir plus aisément réutiliser ces fonctions pour d’autre fin, d’autres projet. Chaque fichier source </w:t>
      </w:r>
      <w:r w:rsidRPr="009512C7">
        <w:rPr>
          <w:i/>
          <w:iCs/>
        </w:rPr>
        <w:t>« .c »</w:t>
      </w:r>
      <w:r w:rsidRPr="009512C7">
        <w:t xml:space="preserve"> aura son fichier d’entête associé </w:t>
      </w:r>
      <w:r w:rsidRPr="009512C7">
        <w:rPr>
          <w:i/>
          <w:iCs/>
        </w:rPr>
        <w:t>« .h »</w:t>
      </w:r>
      <w:r w:rsidRPr="009512C7">
        <w:t>. Seul le fichier d’entête sera à inclure dans un autre fichier source</w:t>
      </w:r>
      <w:r w:rsidR="00234D5B" w:rsidRPr="009512C7">
        <w:t>, permettant alors d’utiliser l’ensemble des éléments déclaré</w:t>
      </w:r>
      <w:r w:rsidR="00AC6DAC" w:rsidRPr="009512C7">
        <w:t>s</w:t>
      </w:r>
      <w:r w:rsidR="00234D5B" w:rsidRPr="009512C7">
        <w:t xml:space="preserve"> dans ce fichier (prototype de fonctions, variables, macros etc..). La séparation octrois trois bénéfices principaux : une simplification du travail de groupe (chaque personne travail sur ses propres fichiers), un meilleur suivi des modifications et </w:t>
      </w:r>
      <w:r w:rsidR="00AC6DAC" w:rsidRPr="009512C7">
        <w:t>une fusion aisée des codes notamment via Git</w:t>
      </w:r>
      <w:r w:rsidR="00234D5B" w:rsidRPr="009512C7">
        <w:t xml:space="preserve">. </w:t>
      </w:r>
      <w:r w:rsidR="00AC6DAC" w:rsidRPr="009512C7">
        <w:t>Dans notre cas, nous disposons d’un groupe (source et entête) de fichiers pour :</w:t>
      </w:r>
    </w:p>
    <w:p w14:paraId="1A7C231B" w14:textId="653F8C7D" w:rsidR="00AC6DAC" w:rsidRPr="009512C7" w:rsidRDefault="005C2EB1" w:rsidP="00AC6DAC">
      <w:pPr>
        <w:pStyle w:val="ListParagraph"/>
        <w:numPr>
          <w:ilvl w:val="0"/>
          <w:numId w:val="32"/>
        </w:numPr>
      </w:pPr>
      <w:r w:rsidRPr="009512C7">
        <w:t>L’</w:t>
      </w:r>
      <w:r w:rsidR="00AC6DAC" w:rsidRPr="009512C7">
        <w:t>IA</w:t>
      </w:r>
      <w:r w:rsidRPr="009512C7">
        <w:t xml:space="preserve"> : </w:t>
      </w:r>
      <w:proofErr w:type="spellStart"/>
      <w:r w:rsidRPr="009512C7">
        <w:rPr>
          <w:i/>
          <w:iCs/>
        </w:rPr>
        <w:t>app_x</w:t>
      </w:r>
      <w:proofErr w:type="spellEnd"/>
      <w:r w:rsidRPr="009512C7">
        <w:rPr>
          <w:i/>
          <w:iCs/>
        </w:rPr>
        <w:t>-cube-</w:t>
      </w:r>
      <w:proofErr w:type="spellStart"/>
      <w:r w:rsidRPr="009512C7">
        <w:rPr>
          <w:i/>
          <w:iCs/>
        </w:rPr>
        <w:t>ai.c</w:t>
      </w:r>
      <w:proofErr w:type="spellEnd"/>
      <w:r w:rsidRPr="009512C7">
        <w:rPr>
          <w:i/>
          <w:iCs/>
        </w:rPr>
        <w:t xml:space="preserve"> </w:t>
      </w:r>
      <w:r w:rsidRPr="009512C7">
        <w:t>et</w:t>
      </w:r>
      <w:r w:rsidRPr="009512C7">
        <w:rPr>
          <w:i/>
          <w:iCs/>
        </w:rPr>
        <w:t xml:space="preserve"> </w:t>
      </w:r>
      <w:proofErr w:type="spellStart"/>
      <w:r w:rsidRPr="009512C7">
        <w:rPr>
          <w:i/>
          <w:iCs/>
        </w:rPr>
        <w:t>app_x</w:t>
      </w:r>
      <w:proofErr w:type="spellEnd"/>
      <w:r w:rsidRPr="009512C7">
        <w:rPr>
          <w:i/>
          <w:iCs/>
        </w:rPr>
        <w:t>-cube-</w:t>
      </w:r>
      <w:proofErr w:type="spellStart"/>
      <w:r w:rsidRPr="009512C7">
        <w:rPr>
          <w:i/>
          <w:iCs/>
        </w:rPr>
        <w:t>ai.</w:t>
      </w:r>
      <w:r w:rsidRPr="009512C7">
        <w:rPr>
          <w:i/>
          <w:iCs/>
        </w:rPr>
        <w:t>h</w:t>
      </w:r>
      <w:proofErr w:type="spellEnd"/>
    </w:p>
    <w:p w14:paraId="2D8ADE2A" w14:textId="602EF56D" w:rsidR="00AC6DAC" w:rsidRPr="009512C7" w:rsidRDefault="005C2EB1" w:rsidP="00AC6DAC">
      <w:pPr>
        <w:pStyle w:val="ListParagraph"/>
        <w:numPr>
          <w:ilvl w:val="0"/>
          <w:numId w:val="32"/>
        </w:numPr>
      </w:pPr>
      <w:r w:rsidRPr="009512C7">
        <w:t>La c</w:t>
      </w:r>
      <w:r w:rsidR="00AC6DAC" w:rsidRPr="009512C7">
        <w:t>arte SD</w:t>
      </w:r>
      <w:r w:rsidRPr="009512C7">
        <w:t xml:space="preserve"> : </w:t>
      </w:r>
      <w:proofErr w:type="spellStart"/>
      <w:r w:rsidRPr="009512C7">
        <w:rPr>
          <w:i/>
          <w:iCs/>
        </w:rPr>
        <w:t>fatfs.c</w:t>
      </w:r>
      <w:proofErr w:type="spellEnd"/>
      <w:r w:rsidRPr="009512C7">
        <w:rPr>
          <w:i/>
          <w:iCs/>
        </w:rPr>
        <w:t xml:space="preserve"> </w:t>
      </w:r>
      <w:r w:rsidRPr="009512C7">
        <w:t>et</w:t>
      </w:r>
      <w:r w:rsidRPr="009512C7">
        <w:rPr>
          <w:i/>
          <w:iCs/>
        </w:rPr>
        <w:t xml:space="preserve"> </w:t>
      </w:r>
      <w:proofErr w:type="spellStart"/>
      <w:r w:rsidRPr="009512C7">
        <w:rPr>
          <w:i/>
          <w:iCs/>
        </w:rPr>
        <w:t>fatfs.</w:t>
      </w:r>
      <w:r w:rsidRPr="009512C7">
        <w:rPr>
          <w:i/>
          <w:iCs/>
        </w:rPr>
        <w:t>h</w:t>
      </w:r>
      <w:proofErr w:type="spellEnd"/>
    </w:p>
    <w:p w14:paraId="431EEFC6" w14:textId="2686D807" w:rsidR="00AC6DAC" w:rsidRPr="009512C7" w:rsidRDefault="005C2EB1" w:rsidP="00AC6DAC">
      <w:pPr>
        <w:pStyle w:val="ListParagraph"/>
        <w:numPr>
          <w:ilvl w:val="0"/>
          <w:numId w:val="32"/>
        </w:numPr>
      </w:pPr>
      <w:r w:rsidRPr="009512C7">
        <w:t>L’é</w:t>
      </w:r>
      <w:r w:rsidR="00AC6DAC" w:rsidRPr="009512C7">
        <w:t>cran LCD</w:t>
      </w:r>
      <w:r w:rsidRPr="009512C7">
        <w:t xml:space="preserve"> : </w:t>
      </w:r>
      <w:proofErr w:type="spellStart"/>
      <w:r w:rsidRPr="009512C7">
        <w:rPr>
          <w:i/>
          <w:iCs/>
        </w:rPr>
        <w:t>screen.c</w:t>
      </w:r>
      <w:proofErr w:type="spellEnd"/>
      <w:r w:rsidRPr="009512C7">
        <w:rPr>
          <w:i/>
          <w:iCs/>
        </w:rPr>
        <w:t xml:space="preserve"> </w:t>
      </w:r>
      <w:r w:rsidRPr="009512C7">
        <w:t xml:space="preserve">et </w:t>
      </w:r>
      <w:proofErr w:type="spellStart"/>
      <w:r w:rsidRPr="009512C7">
        <w:rPr>
          <w:i/>
          <w:iCs/>
        </w:rPr>
        <w:t>screen.h</w:t>
      </w:r>
      <w:proofErr w:type="spellEnd"/>
    </w:p>
    <w:p w14:paraId="51E0BB50" w14:textId="2CABFB59" w:rsidR="00AC6DAC" w:rsidRPr="009512C7" w:rsidRDefault="005C2EB1" w:rsidP="00AC6DAC">
      <w:pPr>
        <w:pStyle w:val="ListParagraph"/>
        <w:numPr>
          <w:ilvl w:val="0"/>
          <w:numId w:val="32"/>
        </w:numPr>
      </w:pPr>
      <w:r w:rsidRPr="009512C7">
        <w:t>Le t</w:t>
      </w:r>
      <w:r w:rsidR="00AC6DAC" w:rsidRPr="009512C7">
        <w:t>actile</w:t>
      </w:r>
      <w:r w:rsidRPr="009512C7">
        <w:t xml:space="preserve"> : </w:t>
      </w:r>
      <w:proofErr w:type="spellStart"/>
      <w:r w:rsidRPr="009512C7">
        <w:rPr>
          <w:i/>
          <w:iCs/>
        </w:rPr>
        <w:t>touchscreen.c</w:t>
      </w:r>
      <w:proofErr w:type="spellEnd"/>
      <w:r w:rsidRPr="009512C7">
        <w:rPr>
          <w:i/>
          <w:iCs/>
        </w:rPr>
        <w:t xml:space="preserve"> </w:t>
      </w:r>
      <w:r w:rsidRPr="009512C7">
        <w:t xml:space="preserve">et </w:t>
      </w:r>
      <w:proofErr w:type="spellStart"/>
      <w:r w:rsidRPr="009512C7">
        <w:rPr>
          <w:i/>
          <w:iCs/>
        </w:rPr>
        <w:t>touchscreen.h</w:t>
      </w:r>
      <w:proofErr w:type="spellEnd"/>
    </w:p>
    <w:p w14:paraId="014733A1" w14:textId="069E332C" w:rsidR="00AC6DAC" w:rsidRPr="009512C7" w:rsidRDefault="005C2EB1" w:rsidP="00AC6DAC">
      <w:pPr>
        <w:pStyle w:val="ListParagraph"/>
        <w:numPr>
          <w:ilvl w:val="0"/>
          <w:numId w:val="32"/>
        </w:numPr>
      </w:pPr>
      <w:r w:rsidRPr="009512C7">
        <w:t>L’e</w:t>
      </w:r>
      <w:r w:rsidR="00AC6DAC" w:rsidRPr="009512C7">
        <w:t>xtraction des données</w:t>
      </w:r>
      <w:r w:rsidRPr="009512C7">
        <w:t xml:space="preserve"> : </w:t>
      </w:r>
      <w:proofErr w:type="spellStart"/>
      <w:r w:rsidRPr="009512C7">
        <w:rPr>
          <w:i/>
          <w:iCs/>
        </w:rPr>
        <w:t>filtrage.c</w:t>
      </w:r>
      <w:proofErr w:type="spellEnd"/>
      <w:r w:rsidRPr="009512C7">
        <w:rPr>
          <w:i/>
          <w:iCs/>
        </w:rPr>
        <w:t xml:space="preserve"> </w:t>
      </w:r>
      <w:r w:rsidRPr="009512C7">
        <w:t xml:space="preserve">et </w:t>
      </w:r>
      <w:proofErr w:type="spellStart"/>
      <w:r w:rsidRPr="009512C7">
        <w:rPr>
          <w:i/>
          <w:iCs/>
        </w:rPr>
        <w:t>filtrage.h</w:t>
      </w:r>
      <w:proofErr w:type="spellEnd"/>
    </w:p>
    <w:p w14:paraId="5F7DBCCE" w14:textId="3A77F5B2" w:rsidR="00AC6DAC" w:rsidRPr="009512C7" w:rsidRDefault="005C2EB1" w:rsidP="00AC6DAC">
      <w:pPr>
        <w:pStyle w:val="ListParagraph"/>
        <w:numPr>
          <w:ilvl w:val="0"/>
          <w:numId w:val="32"/>
        </w:numPr>
        <w:rPr>
          <w:i/>
          <w:iCs/>
        </w:rPr>
      </w:pPr>
      <w:r w:rsidRPr="009512C7">
        <w:t xml:space="preserve">Les interruptions : </w:t>
      </w:r>
      <w:r w:rsidRPr="009512C7">
        <w:rPr>
          <w:i/>
          <w:iCs/>
        </w:rPr>
        <w:t>stm32f7xx_it</w:t>
      </w:r>
      <w:r w:rsidRPr="009512C7">
        <w:rPr>
          <w:i/>
          <w:iCs/>
        </w:rPr>
        <w:t xml:space="preserve">.c </w:t>
      </w:r>
      <w:r w:rsidRPr="009512C7">
        <w:t xml:space="preserve">et </w:t>
      </w:r>
      <w:r w:rsidRPr="009512C7">
        <w:rPr>
          <w:i/>
          <w:iCs/>
        </w:rPr>
        <w:t>stm32f7xx_it</w:t>
      </w:r>
      <w:r w:rsidRPr="009512C7">
        <w:rPr>
          <w:i/>
          <w:iCs/>
        </w:rPr>
        <w:t>.h</w:t>
      </w:r>
    </w:p>
    <w:p w14:paraId="1A254964" w14:textId="473E2B6B" w:rsidR="005C2EB1" w:rsidRPr="009512C7" w:rsidRDefault="005C2EB1" w:rsidP="00AC6DAC">
      <w:pPr>
        <w:pStyle w:val="ListParagraph"/>
        <w:numPr>
          <w:ilvl w:val="0"/>
          <w:numId w:val="32"/>
        </w:numPr>
        <w:rPr>
          <w:i/>
          <w:iCs/>
        </w:rPr>
      </w:pPr>
      <w:r w:rsidRPr="009512C7">
        <w:t xml:space="preserve">Le programme principal : </w:t>
      </w:r>
      <w:proofErr w:type="spellStart"/>
      <w:r w:rsidRPr="009512C7">
        <w:rPr>
          <w:i/>
          <w:iCs/>
        </w:rPr>
        <w:t>main.c</w:t>
      </w:r>
      <w:proofErr w:type="spellEnd"/>
      <w:r w:rsidRPr="009512C7">
        <w:t xml:space="preserve"> et </w:t>
      </w:r>
      <w:proofErr w:type="spellStart"/>
      <w:r w:rsidRPr="009512C7">
        <w:rPr>
          <w:i/>
          <w:iCs/>
        </w:rPr>
        <w:t>main.h</w:t>
      </w:r>
      <w:proofErr w:type="spellEnd"/>
      <w:r w:rsidRPr="009512C7">
        <w:t>.</w:t>
      </w:r>
    </w:p>
    <w:p w14:paraId="60287722" w14:textId="5EE436C2" w:rsidR="005C2EB1" w:rsidRPr="009512C7" w:rsidRDefault="005C2EB1" w:rsidP="005C2EB1">
      <w:r w:rsidRPr="009512C7">
        <w:t xml:space="preserve">Il existe encore d’autres fichiers autogénérés par STM32CubeMX d’une importance moindre pour la compréhension car aucune modification n’en a été apportée. </w:t>
      </w:r>
    </w:p>
    <w:p w14:paraId="203FD565" w14:textId="77777777" w:rsidR="00D65ACB" w:rsidRPr="009512C7" w:rsidRDefault="00D65ACB" w:rsidP="00D65ACB">
      <w:pPr>
        <w:pStyle w:val="Heading3"/>
      </w:pPr>
      <w:bookmarkStart w:id="20" w:name="_Toc191319490"/>
      <w:r w:rsidRPr="009512C7">
        <w:lastRenderedPageBreak/>
        <w:t>Écran LCD</w:t>
      </w:r>
      <w:r w:rsidR="000C4DDF" w:rsidRPr="009512C7">
        <w:t xml:space="preserve"> et interface</w:t>
      </w:r>
      <w:bookmarkEnd w:id="20"/>
    </w:p>
    <w:p w14:paraId="4BEA4926" w14:textId="77777777" w:rsidR="007B675D" w:rsidRPr="009512C7" w:rsidRDefault="007B675D" w:rsidP="007B675D">
      <w:pPr>
        <w:ind w:firstLine="720"/>
        <w:rPr>
          <w:i/>
          <w:iCs/>
          <w:sz w:val="22"/>
          <w:szCs w:val="21"/>
        </w:rPr>
      </w:pPr>
      <w:hyperlink r:id="rId15" w:history="1">
        <w:r w:rsidRPr="009512C7">
          <w:rPr>
            <w:rStyle w:val="Hyperlink"/>
            <w:i/>
            <w:iCs/>
            <w:sz w:val="22"/>
            <w:szCs w:val="21"/>
          </w:rPr>
          <w:t>https://github.com/kiki442002/STM32_embeded_audio_classifier/tree/interface</w:t>
        </w:r>
      </w:hyperlink>
    </w:p>
    <w:p w14:paraId="76051F40" w14:textId="77777777" w:rsidR="007B675D" w:rsidRPr="009512C7" w:rsidRDefault="007B675D" w:rsidP="007B675D">
      <w:pPr>
        <w:rPr>
          <w:i/>
          <w:iCs/>
          <w:sz w:val="22"/>
          <w:szCs w:val="21"/>
        </w:rPr>
      </w:pPr>
    </w:p>
    <w:p w14:paraId="3D8CE265" w14:textId="0E973D80" w:rsidR="00580AEC" w:rsidRPr="009512C7" w:rsidRDefault="00AF0896" w:rsidP="00580AEC">
      <w:r w:rsidRPr="009512C7">
        <w:rPr>
          <w:noProof/>
        </w:rPr>
        <mc:AlternateContent>
          <mc:Choice Requires="wpg">
            <w:drawing>
              <wp:anchor distT="0" distB="0" distL="114300" distR="114300" simplePos="0" relativeHeight="251653119" behindDoc="0" locked="0" layoutInCell="1" allowOverlap="1" wp14:anchorId="32E93D0F" wp14:editId="38D846A3">
                <wp:simplePos x="0" y="0"/>
                <wp:positionH relativeFrom="column">
                  <wp:posOffset>32931</wp:posOffset>
                </wp:positionH>
                <wp:positionV relativeFrom="paragraph">
                  <wp:posOffset>1950004</wp:posOffset>
                </wp:positionV>
                <wp:extent cx="3315970" cy="2143125"/>
                <wp:effectExtent l="12700" t="12700" r="11430" b="15875"/>
                <wp:wrapSquare wrapText="bothSides"/>
                <wp:docPr id="884725483" name="Groupe 11"/>
                <wp:cNvGraphicFramePr/>
                <a:graphic xmlns:a="http://schemas.openxmlformats.org/drawingml/2006/main">
                  <a:graphicData uri="http://schemas.microsoft.com/office/word/2010/wordprocessingGroup">
                    <wpg:wgp>
                      <wpg:cNvGrpSpPr/>
                      <wpg:grpSpPr>
                        <a:xfrm>
                          <a:off x="0" y="0"/>
                          <a:ext cx="3315970" cy="2143125"/>
                          <a:chOff x="3544" y="0"/>
                          <a:chExt cx="3316252" cy="2143589"/>
                        </a:xfrm>
                      </wpg:grpSpPr>
                      <wps:wsp>
                        <wps:cNvPr id="433244061" name="Zone de texte 1"/>
                        <wps:cNvSpPr txBox="1"/>
                        <wps:spPr>
                          <a:xfrm>
                            <a:off x="3544" y="1971040"/>
                            <a:ext cx="3316252" cy="172549"/>
                          </a:xfrm>
                          <a:prstGeom prst="rect">
                            <a:avLst/>
                          </a:prstGeom>
                          <a:noFill/>
                          <a:ln>
                            <a:solidFill>
                              <a:schemeClr val="tx1"/>
                            </a:solidFill>
                          </a:ln>
                        </wps:spPr>
                        <wps:txbx>
                          <w:txbxContent>
                            <w:p w14:paraId="4A8BCC2C" w14:textId="2858C8A6" w:rsidR="00AF0896" w:rsidRPr="00AF0896" w:rsidRDefault="00AF0896" w:rsidP="00AF0896">
                              <w:pPr>
                                <w:pStyle w:val="Caption"/>
                                <w:jc w:val="center"/>
                                <w:rPr>
                                  <w:noProof/>
                                  <w:sz w:val="28"/>
                                  <w14:textOutline w14:w="9525" w14:cap="rnd" w14:cmpd="sng" w14:algn="ctr">
                                    <w14:noFill/>
                                    <w14:prstDash w14:val="solid"/>
                                    <w14:bevel/>
                                  </w14:textOutline>
                                </w:rPr>
                              </w:pPr>
                              <w:bookmarkStart w:id="21" w:name="_Toc191319511"/>
                              <w:r w:rsidRPr="00AF0896">
                                <w:rPr>
                                  <w14:textOutline w14:w="9525" w14:cap="rnd" w14:cmpd="sng" w14:algn="ctr">
                                    <w14:noFill/>
                                    <w14:prstDash w14:val="solid"/>
                                    <w14:bevel/>
                                  </w14:textOutline>
                                </w:rPr>
                                <w:t xml:space="preserve">Figure </w:t>
                              </w:r>
                              <w:r w:rsidRPr="00AF0896">
                                <w:rPr>
                                  <w14:textOutline w14:w="9525" w14:cap="rnd" w14:cmpd="sng" w14:algn="ctr">
                                    <w14:noFill/>
                                    <w14:prstDash w14:val="solid"/>
                                    <w14:bevel/>
                                  </w14:textOutline>
                                </w:rPr>
                                <w:fldChar w:fldCharType="begin"/>
                              </w:r>
                              <w:r w:rsidRPr="00AF0896">
                                <w:rPr>
                                  <w14:textOutline w14:w="9525" w14:cap="rnd" w14:cmpd="sng" w14:algn="ctr">
                                    <w14:noFill/>
                                    <w14:prstDash w14:val="solid"/>
                                    <w14:bevel/>
                                  </w14:textOutline>
                                </w:rPr>
                                <w:instrText xml:space="preserve"> SEQ Figure \* ARABIC </w:instrText>
                              </w:r>
                              <w:r w:rsidRPr="00AF0896">
                                <w:rPr>
                                  <w14:textOutline w14:w="9525" w14:cap="rnd" w14:cmpd="sng" w14:algn="ctr">
                                    <w14:noFill/>
                                    <w14:prstDash w14:val="solid"/>
                                    <w14:bevel/>
                                  </w14:textOutline>
                                </w:rPr>
                                <w:fldChar w:fldCharType="separate"/>
                              </w:r>
                              <w:r w:rsidR="004C1127">
                                <w:rPr>
                                  <w:noProof/>
                                  <w14:textOutline w14:w="9525" w14:cap="rnd" w14:cmpd="sng" w14:algn="ctr">
                                    <w14:noFill/>
                                    <w14:prstDash w14:val="solid"/>
                                    <w14:bevel/>
                                  </w14:textOutline>
                                </w:rPr>
                                <w:t>6</w:t>
                              </w:r>
                              <w:r w:rsidRPr="00AF0896">
                                <w:rPr>
                                  <w14:textOutline w14:w="9525" w14:cap="rnd" w14:cmpd="sng" w14:algn="ctr">
                                    <w14:noFill/>
                                    <w14:prstDash w14:val="solid"/>
                                    <w14:bevel/>
                                  </w14:textOutline>
                                </w:rPr>
                                <w:fldChar w:fldCharType="end"/>
                              </w:r>
                              <w:r w:rsidRPr="00AF0896">
                                <w:rPr>
                                  <w14:textOutline w14:w="9525" w14:cap="rnd" w14:cmpd="sng" w14:algn="ctr">
                                    <w14:noFill/>
                                    <w14:prstDash w14:val="solid"/>
                                    <w14:bevel/>
                                  </w14:textOutline>
                                </w:rPr>
                                <w:t xml:space="preserve"> Interface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95079337" name="Image 10"/>
                          <pic:cNvPicPr>
                            <a:picLocks noChangeAspect="1"/>
                          </pic:cNvPicPr>
                        </pic:nvPicPr>
                        <pic:blipFill rotWithShape="1">
                          <a:blip r:embed="rId16" cstate="print">
                            <a:extLst>
                              <a:ext uri="{28A0092B-C50C-407E-A947-70E740481C1C}">
                                <a14:useLocalDpi xmlns:a14="http://schemas.microsoft.com/office/drawing/2010/main" val="0"/>
                              </a:ext>
                            </a:extLst>
                          </a:blip>
                          <a:srcRect l="12077" r="14679" b="7751"/>
                          <a:stretch/>
                        </pic:blipFill>
                        <pic:spPr bwMode="auto">
                          <a:xfrm rot="5400000">
                            <a:off x="675604" y="-669608"/>
                            <a:ext cx="1971040" cy="3310255"/>
                          </a:xfrm>
                          <a:prstGeom prst="rect">
                            <a:avLst/>
                          </a:prstGeom>
                          <a:ln>
                            <a:solidFill>
                              <a:schemeClr val="tx1"/>
                            </a:solid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2E93D0F" id="Groupe 11" o:spid="_x0000_s1031" style="position:absolute;left:0;text-align:left;margin-left:2.6pt;margin-top:153.55pt;width:261.1pt;height:168.75pt;z-index:251653119;mso-height-relative:margin" coordorigin="35" coordsize="33162,214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">
                <v:shape id="_x0000_s1032" type="#_x0000_t202" style="position:absolute;left:35;top:19710;width:3316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" filled="f" strokecolor="black [3213]">
                  <v:textbox inset="0,0,0,0">
                    <w:txbxContent>
                      <w:p w14:paraId="4A8BCC2C" w14:textId="2858C8A6" w:rsidR="00AF0896" w:rsidRPr="00AF0896" w:rsidRDefault="00AF0896" w:rsidP="00AF0896">
                        <w:pPr>
                          <w:pStyle w:val="Caption"/>
                          <w:jc w:val="center"/>
                          <w:rPr>
                            <w:noProof/>
                            <w:sz w:val="28"/>
                            <w14:textOutline w14:w="9525" w14:cap="rnd" w14:cmpd="sng" w14:algn="ctr">
                              <w14:noFill/>
                              <w14:prstDash w14:val="solid"/>
                              <w14:bevel/>
                            </w14:textOutline>
                          </w:rPr>
                        </w:pPr>
                        <w:bookmarkStart w:id="22" w:name="_Toc191319511"/>
                        <w:r w:rsidRPr="00AF0896">
                          <w:rPr>
                            <w14:textOutline w14:w="9525" w14:cap="rnd" w14:cmpd="sng" w14:algn="ctr">
                              <w14:noFill/>
                              <w14:prstDash w14:val="solid"/>
                              <w14:bevel/>
                            </w14:textOutline>
                          </w:rPr>
                          <w:t xml:space="preserve">Figure </w:t>
                        </w:r>
                        <w:r w:rsidRPr="00AF0896">
                          <w:rPr>
                            <w14:textOutline w14:w="9525" w14:cap="rnd" w14:cmpd="sng" w14:algn="ctr">
                              <w14:noFill/>
                              <w14:prstDash w14:val="solid"/>
                              <w14:bevel/>
                            </w14:textOutline>
                          </w:rPr>
                          <w:fldChar w:fldCharType="begin"/>
                        </w:r>
                        <w:r w:rsidRPr="00AF0896">
                          <w:rPr>
                            <w14:textOutline w14:w="9525" w14:cap="rnd" w14:cmpd="sng" w14:algn="ctr">
                              <w14:noFill/>
                              <w14:prstDash w14:val="solid"/>
                              <w14:bevel/>
                            </w14:textOutline>
                          </w:rPr>
                          <w:instrText xml:space="preserve"> SEQ Figure \* ARABIC </w:instrText>
                        </w:r>
                        <w:r w:rsidRPr="00AF0896">
                          <w:rPr>
                            <w14:textOutline w14:w="9525" w14:cap="rnd" w14:cmpd="sng" w14:algn="ctr">
                              <w14:noFill/>
                              <w14:prstDash w14:val="solid"/>
                              <w14:bevel/>
                            </w14:textOutline>
                          </w:rPr>
                          <w:fldChar w:fldCharType="separate"/>
                        </w:r>
                        <w:r w:rsidR="004C1127">
                          <w:rPr>
                            <w:noProof/>
                            <w14:textOutline w14:w="9525" w14:cap="rnd" w14:cmpd="sng" w14:algn="ctr">
                              <w14:noFill/>
                              <w14:prstDash w14:val="solid"/>
                              <w14:bevel/>
                            </w14:textOutline>
                          </w:rPr>
                          <w:t>6</w:t>
                        </w:r>
                        <w:r w:rsidRPr="00AF0896">
                          <w:rPr>
                            <w14:textOutline w14:w="9525" w14:cap="rnd" w14:cmpd="sng" w14:algn="ctr">
                              <w14:noFill/>
                              <w14:prstDash w14:val="solid"/>
                              <w14:bevel/>
                            </w14:textOutline>
                          </w:rPr>
                          <w:fldChar w:fldCharType="end"/>
                        </w:r>
                        <w:r w:rsidRPr="00AF0896">
                          <w:rPr>
                            <w14:textOutline w14:w="9525" w14:cap="rnd" w14:cmpd="sng" w14:algn="ctr">
                              <w14:noFill/>
                              <w14:prstDash w14:val="solid"/>
                              <w14:bevel/>
                            </w14:textOutline>
                          </w:rPr>
                          <w:t xml:space="preserve"> Interface</w:t>
                        </w:r>
                        <w:bookmarkEnd w:id="22"/>
                      </w:p>
                    </w:txbxContent>
                  </v:textbox>
                </v:shape>
                <v:shape id="Image 10" o:spid="_x0000_s1033" type="#_x0000_t75" style="position:absolute;left:6756;top:-6697;width:19710;height:3310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" stroked="t" strokecolor="black [3213]">
                  <v:imagedata r:id="rId17" o:title="" cropbottom="5080f" cropleft="7915f" cropright="9620f"/>
                  <v:path arrowok="t"/>
                </v:shape>
                <w10:wrap type="square"/>
              </v:group>
            </w:pict>
          </mc:Fallback>
        </mc:AlternateContent>
      </w:r>
      <w:r w:rsidR="00C95185" w:rsidRPr="009512C7">
        <w:tab/>
        <w:t>Le code de l’écran LCD fonctionne avec les périphérique</w:t>
      </w:r>
      <w:r w:rsidR="00D041EB" w:rsidRPr="009512C7">
        <w:t>s</w:t>
      </w:r>
      <w:r w:rsidR="00C95185" w:rsidRPr="009512C7">
        <w:t xml:space="preserve"> interne</w:t>
      </w:r>
      <w:r w:rsidR="00D041EB" w:rsidRPr="009512C7">
        <w:t>s</w:t>
      </w:r>
      <w:r w:rsidR="00C95185" w:rsidRPr="009512C7">
        <w:t xml:space="preserve"> LTDC et DSI du MCU. Le DSI est une interface série utilisé</w:t>
      </w:r>
      <w:r w:rsidR="001C2487" w:rsidRPr="009512C7">
        <w:t>e</w:t>
      </w:r>
      <w:r w:rsidR="00C95185" w:rsidRPr="009512C7">
        <w:t xml:space="preserve"> pour une communication rapide entre </w:t>
      </w:r>
      <w:r w:rsidR="00A67F59" w:rsidRPr="009512C7">
        <w:t xml:space="preserve">écran et </w:t>
      </w:r>
      <w:r w:rsidR="00D041EB" w:rsidRPr="009512C7">
        <w:t xml:space="preserve">le </w:t>
      </w:r>
      <w:r w:rsidR="00A67F59" w:rsidRPr="009512C7">
        <w:t>MCU</w:t>
      </w:r>
      <w:r w:rsidR="007B675D" w:rsidRPr="009512C7">
        <w:t xml:space="preserve">, il permet notamment l’envoi de données vidéo mais également des commandes de contrôles à l’écran. Le DSI n’est pas utilisé en tant que tel par le CPU dans le code. En effet, un autre composant se charge d’envoyer directement les données sur le bus DSI. Il s’agit du LTDC qui est un contrôleur d’affichage pour les écrans LCD-TFT. Il permet </w:t>
      </w:r>
      <w:proofErr w:type="gramStart"/>
      <w:r w:rsidR="007B675D" w:rsidRPr="009512C7">
        <w:t xml:space="preserve">des interfaces </w:t>
      </w:r>
      <w:r w:rsidR="004229BB" w:rsidRPr="009512C7">
        <w:t>accueillant</w:t>
      </w:r>
      <w:r w:rsidR="00FF4371" w:rsidRPr="009512C7">
        <w:t>s</w:t>
      </w:r>
      <w:proofErr w:type="gramEnd"/>
      <w:r w:rsidR="004229BB" w:rsidRPr="009512C7">
        <w:t xml:space="preserve"> des fonctionnalités avancées comme la gestion des couches ou de la transparence. Le calcul de ces fonctionnalités est fait par le contrôleur qui envoie le résultat à l’écran via le DSI. Cela permet d’optimiser le temps de calcul. </w:t>
      </w:r>
      <w:r w:rsidR="000368C0" w:rsidRPr="009512C7">
        <w:t>L’ensemble de l’initialisation de ces périphérique</w:t>
      </w:r>
      <w:r w:rsidR="00FD74A2" w:rsidRPr="009512C7">
        <w:t>s</w:t>
      </w:r>
      <w:r w:rsidR="000368C0" w:rsidRPr="009512C7">
        <w:t xml:space="preserve"> </w:t>
      </w:r>
      <w:r w:rsidR="004F7697" w:rsidRPr="009512C7">
        <w:t>s</w:t>
      </w:r>
      <w:r w:rsidR="000368C0" w:rsidRPr="009512C7">
        <w:t xml:space="preserve">e fait lors </w:t>
      </w:r>
      <w:r w:rsidR="00FD74A2" w:rsidRPr="009512C7">
        <w:t>de l’appel à la fonction « </w:t>
      </w:r>
      <w:proofErr w:type="spellStart"/>
      <w:r w:rsidR="00FD74A2" w:rsidRPr="009512C7">
        <w:rPr>
          <w:i/>
          <w:iCs/>
        </w:rPr>
        <w:t>BSP_LCD_</w:t>
      </w:r>
      <w:proofErr w:type="gramStart"/>
      <w:r w:rsidR="00FD74A2" w:rsidRPr="009512C7">
        <w:rPr>
          <w:i/>
          <w:iCs/>
        </w:rPr>
        <w:t>Init</w:t>
      </w:r>
      <w:proofErr w:type="spellEnd"/>
      <w:r w:rsidR="00FD74A2" w:rsidRPr="009512C7">
        <w:rPr>
          <w:i/>
          <w:iCs/>
        </w:rPr>
        <w:t>(</w:t>
      </w:r>
      <w:proofErr w:type="gramEnd"/>
      <w:r w:rsidR="00FD74A2" w:rsidRPr="009512C7">
        <w:rPr>
          <w:i/>
          <w:iCs/>
        </w:rPr>
        <w:t>)</w:t>
      </w:r>
      <w:r w:rsidR="00FD74A2" w:rsidRPr="009512C7">
        <w:t> ». Par la suite, j’utilise plusieurs fonctions définies dans la BSP pour crée</w:t>
      </w:r>
      <w:r w:rsidR="004F7697" w:rsidRPr="009512C7">
        <w:t>r</w:t>
      </w:r>
      <w:r w:rsidR="00FD74A2" w:rsidRPr="009512C7">
        <w:t xml:space="preserve"> l’interface, les fonctions</w:t>
      </w:r>
      <w:r w:rsidR="004F7697" w:rsidRPr="009512C7">
        <w:t xml:space="preserve"> liées</w:t>
      </w:r>
      <w:r w:rsidR="00FD74A2" w:rsidRPr="009512C7">
        <w:t xml:space="preserve"> </w:t>
      </w:r>
      <w:r w:rsidR="004F7697" w:rsidRPr="009512C7">
        <w:t>à</w:t>
      </w:r>
      <w:r w:rsidR="00FD74A2" w:rsidRPr="009512C7">
        <w:t xml:space="preserve"> l’interface sont disponibles d</w:t>
      </w:r>
      <w:r w:rsidR="002F0596" w:rsidRPr="009512C7">
        <w:t>ans</w:t>
      </w:r>
      <w:r w:rsidR="00FD74A2" w:rsidRPr="009512C7">
        <w:t xml:space="preserve"> le fichier « </w:t>
      </w:r>
      <w:proofErr w:type="spellStart"/>
      <w:r w:rsidR="00FD74A2" w:rsidRPr="009512C7">
        <w:rPr>
          <w:i/>
          <w:iCs/>
        </w:rPr>
        <w:t>screen.c</w:t>
      </w:r>
      <w:proofErr w:type="spellEnd"/>
      <w:r w:rsidR="00FD74A2" w:rsidRPr="009512C7">
        <w:t xml:space="preserve"> ». </w:t>
      </w:r>
      <w:r w:rsidR="00D80495" w:rsidRPr="009512C7">
        <w:t xml:space="preserve">Toutes les fonctions de création des logos prennent en paramètre la couleur de l’arrière-plan. Cela permet de modifier la couleur de blanc pour activable, de gris pour inactivable à vert pour activer. Ce retour visuel permet une compréhension simple pour l’utilisateur et un meilleur usage du tactile. </w:t>
      </w:r>
    </w:p>
    <w:p w14:paraId="38E950A4" w14:textId="12CC0CDE" w:rsidR="00D337B3" w:rsidRPr="009512C7" w:rsidRDefault="00A67F59" w:rsidP="00580AEC">
      <w:r w:rsidRPr="009512C7">
        <w:tab/>
      </w:r>
      <w:r w:rsidR="00D80495" w:rsidRPr="009512C7">
        <w:t xml:space="preserve">En effet, </w:t>
      </w:r>
      <w:r w:rsidRPr="009512C7">
        <w:t>Il s’agit d’un écran tactil</w:t>
      </w:r>
      <w:r w:rsidR="00B628C5" w:rsidRPr="009512C7">
        <w:t xml:space="preserve">e, comme on peut le voir l’interface a été </w:t>
      </w:r>
      <w:r w:rsidR="00D041EB" w:rsidRPr="009512C7">
        <w:t>réalisée</w:t>
      </w:r>
      <w:r w:rsidR="00B628C5" w:rsidRPr="009512C7">
        <w:t xml:space="preserve"> pour utiliser cette capacitée (</w:t>
      </w:r>
      <w:r w:rsidR="00B628C5" w:rsidRPr="009512C7">
        <w:rPr>
          <w:i/>
          <w:iCs/>
        </w:rPr>
        <w:t>figure 6</w:t>
      </w:r>
      <w:r w:rsidR="00B628C5" w:rsidRPr="009512C7">
        <w:t>). La communication entre la puce tactile de l’écran et le MCU se fait via I2C initialis</w:t>
      </w:r>
      <w:r w:rsidR="00D041EB" w:rsidRPr="009512C7">
        <w:t>é</w:t>
      </w:r>
      <w:r w:rsidR="00B628C5" w:rsidRPr="009512C7">
        <w:t xml:space="preserve"> dans la fonction </w:t>
      </w:r>
      <w:r w:rsidR="00B628C5" w:rsidRPr="009512C7">
        <w:rPr>
          <w:i/>
          <w:iCs/>
        </w:rPr>
        <w:t>« </w:t>
      </w:r>
      <w:proofErr w:type="spellStart"/>
      <w:r w:rsidR="00B628C5" w:rsidRPr="009512C7">
        <w:rPr>
          <w:i/>
          <w:iCs/>
        </w:rPr>
        <w:t>BSP_</w:t>
      </w:r>
      <w:r w:rsidR="00C37FFE" w:rsidRPr="009512C7">
        <w:rPr>
          <w:i/>
          <w:iCs/>
        </w:rPr>
        <w:t>TS</w:t>
      </w:r>
      <w:r w:rsidR="00B628C5" w:rsidRPr="009512C7">
        <w:rPr>
          <w:i/>
          <w:iCs/>
        </w:rPr>
        <w:t>_</w:t>
      </w:r>
      <w:proofErr w:type="gramStart"/>
      <w:r w:rsidR="00B628C5" w:rsidRPr="009512C7">
        <w:rPr>
          <w:i/>
          <w:iCs/>
        </w:rPr>
        <w:t>Init</w:t>
      </w:r>
      <w:proofErr w:type="spellEnd"/>
      <w:r w:rsidR="00B628C5" w:rsidRPr="009512C7">
        <w:rPr>
          <w:i/>
          <w:iCs/>
        </w:rPr>
        <w:t>(</w:t>
      </w:r>
      <w:proofErr w:type="gramEnd"/>
      <w:r w:rsidR="00B628C5" w:rsidRPr="009512C7">
        <w:rPr>
          <w:i/>
          <w:iCs/>
        </w:rPr>
        <w:t xml:space="preserve">) ». </w:t>
      </w:r>
      <w:r w:rsidR="00B628C5" w:rsidRPr="009512C7">
        <w:t>Il y a également</w:t>
      </w:r>
      <w:r w:rsidR="00C37FFE" w:rsidRPr="009512C7">
        <w:t xml:space="preserve"> la</w:t>
      </w:r>
      <w:r w:rsidR="00B628C5" w:rsidRPr="009512C7">
        <w:t xml:space="preserve"> GPIO</w:t>
      </w:r>
      <w:r w:rsidR="00C37FFE" w:rsidRPr="009512C7">
        <w:t xml:space="preserve"> 13 qui est relié</w:t>
      </w:r>
      <w:r w:rsidR="00D041EB" w:rsidRPr="009512C7">
        <w:t>e</w:t>
      </w:r>
      <w:r w:rsidR="00C37FFE" w:rsidRPr="009512C7">
        <w:t xml:space="preserve"> entre le contrôleur tactile et le MCU. Ce pin permet au contrôleur d’avertir quand une pression a été exercé</w:t>
      </w:r>
      <w:r w:rsidR="00D041EB" w:rsidRPr="009512C7">
        <w:t>e</w:t>
      </w:r>
      <w:r w:rsidR="00C37FFE" w:rsidRPr="009512C7">
        <w:t xml:space="preserve"> sur l’écran afin d’engendr</w:t>
      </w:r>
      <w:r w:rsidR="003B0685" w:rsidRPr="009512C7">
        <w:t>er</w:t>
      </w:r>
      <w:r w:rsidR="00C37FFE" w:rsidRPr="009512C7">
        <w:t xml:space="preserve"> </w:t>
      </w:r>
      <w:r w:rsidR="00286E8E" w:rsidRPr="009512C7">
        <w:t>une interruption cotée</w:t>
      </w:r>
      <w:r w:rsidR="00C37FFE" w:rsidRPr="009512C7">
        <w:t xml:space="preserve"> MCU et d’agir en conséquence. Pour configurer l’interruption une autre fonction est utilisé</w:t>
      </w:r>
      <w:r w:rsidR="00286E8E" w:rsidRPr="009512C7">
        <w:t>e</w:t>
      </w:r>
      <w:r w:rsidR="00C37FFE" w:rsidRPr="009512C7">
        <w:t>. Il s’agit de la fonction « </w:t>
      </w:r>
      <w:proofErr w:type="spellStart"/>
      <w:r w:rsidR="00C37FFE" w:rsidRPr="009512C7">
        <w:rPr>
          <w:i/>
          <w:iCs/>
        </w:rPr>
        <w:t>BSP_TS_</w:t>
      </w:r>
      <w:proofErr w:type="gramStart"/>
      <w:r w:rsidR="00C37FFE" w:rsidRPr="009512C7">
        <w:rPr>
          <w:i/>
          <w:iCs/>
        </w:rPr>
        <w:t>ITConfig</w:t>
      </w:r>
      <w:proofErr w:type="spellEnd"/>
      <w:r w:rsidR="00C37FFE" w:rsidRPr="009512C7">
        <w:rPr>
          <w:i/>
          <w:iCs/>
        </w:rPr>
        <w:t>(</w:t>
      </w:r>
      <w:proofErr w:type="gramEnd"/>
      <w:r w:rsidR="00C37FFE" w:rsidRPr="009512C7">
        <w:rPr>
          <w:i/>
          <w:iCs/>
        </w:rPr>
        <w:t>) »</w:t>
      </w:r>
      <w:r w:rsidR="00C37FFE" w:rsidRPr="009512C7">
        <w:t>. Cette fonction active l’interruption sur l</w:t>
      </w:r>
      <w:r w:rsidR="00C73FCF" w:rsidRPr="009512C7">
        <w:t>a</w:t>
      </w:r>
      <w:r w:rsidR="00C37FFE" w:rsidRPr="009512C7">
        <w:t xml:space="preserve"> </w:t>
      </w:r>
      <w:r w:rsidR="00C73FCF" w:rsidRPr="009512C7">
        <w:t>broche 13 mais pour que le tout soit fonctionnel, il faut ajouter la fonction d’interruption dans le fichier « stm32f7xx_it.c ». Cette fonction doit renvoyer vers la fonction « </w:t>
      </w:r>
      <w:bookmarkStart w:id="23" w:name="_Hlk184493517"/>
      <w:proofErr w:type="spellStart"/>
      <w:r w:rsidR="00C73FCF" w:rsidRPr="009512C7">
        <w:rPr>
          <w:i/>
          <w:iCs/>
        </w:rPr>
        <w:t>HAL_GPIO_EXTI_</w:t>
      </w:r>
      <w:proofErr w:type="gramStart"/>
      <w:r w:rsidR="00C73FCF" w:rsidRPr="009512C7">
        <w:rPr>
          <w:i/>
          <w:iCs/>
        </w:rPr>
        <w:t>IRQHandler</w:t>
      </w:r>
      <w:bookmarkEnd w:id="23"/>
      <w:proofErr w:type="spellEnd"/>
      <w:r w:rsidR="00C73FCF" w:rsidRPr="009512C7">
        <w:rPr>
          <w:i/>
          <w:iCs/>
        </w:rPr>
        <w:t>(</w:t>
      </w:r>
      <w:proofErr w:type="gramEnd"/>
      <w:r w:rsidR="00C73FCF" w:rsidRPr="009512C7">
        <w:rPr>
          <w:i/>
          <w:iCs/>
        </w:rPr>
        <w:t>TS_INT_PIN)</w:t>
      </w:r>
      <w:r w:rsidR="00C73FCF" w:rsidRPr="009512C7">
        <w:t> »</w:t>
      </w:r>
      <w:r w:rsidR="00252599" w:rsidRPr="009512C7">
        <w:t xml:space="preserve"> avec l</w:t>
      </w:r>
      <w:r w:rsidR="00D457BC" w:rsidRPr="009512C7">
        <w:t>a</w:t>
      </w:r>
      <w:r w:rsidR="00252599" w:rsidRPr="009512C7">
        <w:t xml:space="preserve"> bon</w:t>
      </w:r>
      <w:r w:rsidR="00D457BC" w:rsidRPr="009512C7">
        <w:t>ne</w:t>
      </w:r>
      <w:r w:rsidR="00252599" w:rsidRPr="009512C7">
        <w:t xml:space="preserve"> GPIO en argument. </w:t>
      </w:r>
      <w:r w:rsidR="00252599" w:rsidRPr="009512C7">
        <w:lastRenderedPageBreak/>
        <w:t xml:space="preserve">Cela permet au système de supprimer le drapeau d’interruption pour </w:t>
      </w:r>
      <w:r w:rsidR="00C034E0" w:rsidRPr="009512C7">
        <w:t>en autoriser</w:t>
      </w:r>
      <w:r w:rsidR="00252599" w:rsidRPr="009512C7">
        <w:t xml:space="preserve"> </w:t>
      </w:r>
      <w:r w:rsidR="00C034E0" w:rsidRPr="009512C7">
        <w:t xml:space="preserve">de </w:t>
      </w:r>
      <w:r w:rsidR="00252599" w:rsidRPr="009512C7">
        <w:t>nouvelles. Sans l’ajout de ces fonctions, le programme restera bloqué dans l’interruption. La fonction « </w:t>
      </w:r>
      <w:proofErr w:type="spellStart"/>
      <w:r w:rsidR="00252599" w:rsidRPr="009512C7">
        <w:rPr>
          <w:i/>
          <w:iCs/>
        </w:rPr>
        <w:t>HAL_GPIO_EXTI_IRQHandler</w:t>
      </w:r>
      <w:proofErr w:type="spellEnd"/>
      <w:r w:rsidR="00252599" w:rsidRPr="009512C7">
        <w:t> » appelle elle-même la fonction « </w:t>
      </w:r>
      <w:proofErr w:type="spellStart"/>
      <w:r w:rsidR="00252599" w:rsidRPr="009512C7">
        <w:rPr>
          <w:i/>
          <w:iCs/>
        </w:rPr>
        <w:t>HAL_GPIO_EXTI_</w:t>
      </w:r>
      <w:proofErr w:type="gramStart"/>
      <w:r w:rsidR="00252599" w:rsidRPr="009512C7">
        <w:rPr>
          <w:i/>
          <w:iCs/>
        </w:rPr>
        <w:t>Callback</w:t>
      </w:r>
      <w:proofErr w:type="spellEnd"/>
      <w:r w:rsidR="00252599" w:rsidRPr="009512C7">
        <w:rPr>
          <w:i/>
          <w:iCs/>
        </w:rPr>
        <w:t>(</w:t>
      </w:r>
      <w:proofErr w:type="gramEnd"/>
      <w:r w:rsidR="00252599" w:rsidRPr="009512C7">
        <w:rPr>
          <w:i/>
          <w:iCs/>
        </w:rPr>
        <w:t>GPIO)</w:t>
      </w:r>
      <w:r w:rsidR="00252599" w:rsidRPr="009512C7">
        <w:t> ». C’est dans cette dernière fonction que le code lié à l’interruption doit être écrit. Cependant, cette fonction est appelée pour n’importe quelle interruption sur les GPIO. Il est donc nécessaire de filtrer les actions en fonction d</w:t>
      </w:r>
      <w:r w:rsidR="00D457BC" w:rsidRPr="009512C7">
        <w:t xml:space="preserve">u </w:t>
      </w:r>
      <w:r w:rsidR="00252599" w:rsidRPr="009512C7">
        <w:t>GPIO</w:t>
      </w:r>
      <w:r w:rsidR="00D457BC" w:rsidRPr="009512C7">
        <w:t xml:space="preserve"> qui</w:t>
      </w:r>
      <w:r w:rsidR="00252599" w:rsidRPr="009512C7">
        <w:t xml:space="preserve"> a émis l’interruption.</w:t>
      </w:r>
      <w:r w:rsidR="00195CB4" w:rsidRPr="009512C7">
        <w:t xml:space="preserve"> Cette</w:t>
      </w:r>
      <w:r w:rsidR="00D80495" w:rsidRPr="009512C7">
        <w:t xml:space="preserve">-dernière </w:t>
      </w:r>
      <w:r w:rsidR="00195CB4" w:rsidRPr="009512C7">
        <w:t>fais elle-même appelle à la fonction « </w:t>
      </w:r>
      <w:proofErr w:type="spellStart"/>
      <w:r w:rsidR="00195CB4" w:rsidRPr="009512C7">
        <w:rPr>
          <w:i/>
          <w:iCs/>
        </w:rPr>
        <w:t>touchscreen_</w:t>
      </w:r>
      <w:proofErr w:type="gramStart"/>
      <w:r w:rsidR="00195CB4" w:rsidRPr="009512C7">
        <w:rPr>
          <w:i/>
          <w:iCs/>
        </w:rPr>
        <w:t>Handle</w:t>
      </w:r>
      <w:proofErr w:type="spellEnd"/>
      <w:r w:rsidR="00195CB4" w:rsidRPr="009512C7">
        <w:rPr>
          <w:i/>
          <w:iCs/>
        </w:rPr>
        <w:t>(</w:t>
      </w:r>
      <w:proofErr w:type="gramEnd"/>
      <w:r w:rsidR="00195CB4" w:rsidRPr="009512C7">
        <w:rPr>
          <w:i/>
          <w:iCs/>
        </w:rPr>
        <w:t>)</w:t>
      </w:r>
      <w:r w:rsidR="00195CB4" w:rsidRPr="009512C7">
        <w:rPr>
          <w:i/>
          <w:iCs/>
        </w:rPr>
        <w:t> </w:t>
      </w:r>
      <w:r w:rsidR="00195CB4" w:rsidRPr="009512C7">
        <w:t>»</w:t>
      </w:r>
      <w:r w:rsidR="005C2EB1" w:rsidRPr="009512C7">
        <w:t xml:space="preserve"> contenue dans le fichier « </w:t>
      </w:r>
      <w:proofErr w:type="spellStart"/>
      <w:r w:rsidR="00D80495" w:rsidRPr="009512C7">
        <w:t>touch</w:t>
      </w:r>
      <w:r w:rsidR="005C2EB1" w:rsidRPr="009512C7">
        <w:t>screen.c</w:t>
      </w:r>
      <w:proofErr w:type="spellEnd"/>
      <w:r w:rsidR="005C2EB1" w:rsidRPr="009512C7">
        <w:t> ».</w:t>
      </w:r>
    </w:p>
    <w:p w14:paraId="1ADBE72C" w14:textId="5E1778B7" w:rsidR="00195CB4" w:rsidRPr="009512C7" w:rsidRDefault="00195CB4" w:rsidP="00580AEC">
      <w:r w:rsidRPr="009512C7">
        <w:tab/>
        <w:t xml:space="preserve">Pour chaque </w:t>
      </w:r>
      <w:r w:rsidR="00D80495" w:rsidRPr="009512C7">
        <w:t xml:space="preserve">appuie sur l’écran, il est nécessaire de vérifier si l’appuie c’est effectuer sur une zone nuer d’une fonctionnalité ou non. Pour ce faire, un ensemble d’if (si) regroupant les conditions préalables à chaque fonctionnalité (positionnement x et y, temps) permet de </w:t>
      </w:r>
      <w:r w:rsidR="004129E2" w:rsidRPr="009512C7">
        <w:t>filtrer</w:t>
      </w:r>
      <w:r w:rsidR="00D80495" w:rsidRPr="009512C7">
        <w:t xml:space="preserve"> </w:t>
      </w:r>
      <w:r w:rsidR="004129E2" w:rsidRPr="009512C7">
        <w:t xml:space="preserve">les appuis de l’utilisateur. Si l’on appuie sur une fonctionnalité alors l’ensemble du code permettant son exécution ou sa gestion se déclenchera. </w:t>
      </w:r>
      <w:r w:rsidR="000F044F" w:rsidRPr="009512C7">
        <w:t>Les fonctionnalités</w:t>
      </w:r>
      <w:r w:rsidR="004129E2" w:rsidRPr="009512C7">
        <w:t xml:space="preserve"> sont les suivantes : la gestion de luminosité, la gestion du volume, </w:t>
      </w:r>
      <w:proofErr w:type="spellStart"/>
      <w:r w:rsidR="004129E2" w:rsidRPr="009512C7">
        <w:t>play</w:t>
      </w:r>
      <w:proofErr w:type="spellEnd"/>
      <w:r w:rsidR="004129E2" w:rsidRPr="009512C7">
        <w:t xml:space="preserve">/pause du programme afin de stopper toute acquisition, l’activation/désactivation de la sortie audio, de l’enregistrement sur carte SD et du retour de l’IA. </w:t>
      </w:r>
    </w:p>
    <w:p w14:paraId="5CF56F82" w14:textId="77777777" w:rsidR="00D65ACB" w:rsidRPr="009512C7" w:rsidRDefault="00D65ACB" w:rsidP="002F5A9F">
      <w:pPr>
        <w:pStyle w:val="Heading3"/>
      </w:pPr>
      <w:bookmarkStart w:id="24" w:name="_Toc191319491"/>
      <w:r w:rsidRPr="009512C7">
        <w:t>Acquisitions</w:t>
      </w:r>
      <w:r w:rsidR="00CF7487" w:rsidRPr="009512C7">
        <w:t xml:space="preserve"> </w:t>
      </w:r>
      <w:r w:rsidRPr="009512C7">
        <w:t>des signaux sonores</w:t>
      </w:r>
      <w:bookmarkEnd w:id="24"/>
    </w:p>
    <w:bookmarkStart w:id="25" w:name="_Hlk184573165"/>
    <w:p w14:paraId="4EC3A78A" w14:textId="77777777" w:rsidR="000A6D71" w:rsidRPr="009512C7" w:rsidRDefault="000A6D71" w:rsidP="002F5A9F">
      <w:pPr>
        <w:ind w:firstLine="720"/>
        <w:rPr>
          <w:i/>
          <w:iCs/>
          <w:sz w:val="20"/>
          <w:szCs w:val="18"/>
        </w:rPr>
      </w:pPr>
      <w:r w:rsidRPr="009512C7">
        <w:rPr>
          <w:i/>
          <w:iCs/>
          <w:sz w:val="20"/>
          <w:szCs w:val="18"/>
        </w:rPr>
        <w:fldChar w:fldCharType="begin"/>
      </w:r>
      <w:r w:rsidRPr="009512C7">
        <w:rPr>
          <w:i/>
          <w:iCs/>
          <w:sz w:val="20"/>
          <w:szCs w:val="18"/>
        </w:rPr>
        <w:instrText>HYPERLINK "https://github.com/kiki442002/STM32_embeded_audio_classifier/tree/filtrage_feature"</w:instrText>
      </w:r>
      <w:r w:rsidRPr="009512C7">
        <w:rPr>
          <w:i/>
          <w:iCs/>
          <w:sz w:val="20"/>
          <w:szCs w:val="18"/>
        </w:rPr>
      </w:r>
      <w:r w:rsidRPr="009512C7">
        <w:rPr>
          <w:i/>
          <w:iCs/>
          <w:sz w:val="20"/>
          <w:szCs w:val="18"/>
        </w:rPr>
        <w:fldChar w:fldCharType="separate"/>
      </w:r>
      <w:r w:rsidRPr="009512C7">
        <w:rPr>
          <w:rStyle w:val="Hyperlink"/>
          <w:i/>
          <w:iCs/>
          <w:sz w:val="20"/>
          <w:szCs w:val="18"/>
        </w:rPr>
        <w:t>https://github.com/kiki442002/STM32_embeded_audio_classifier/tree/filtrage_feature</w:t>
      </w:r>
      <w:r w:rsidRPr="009512C7">
        <w:rPr>
          <w:i/>
          <w:iCs/>
          <w:sz w:val="20"/>
          <w:szCs w:val="18"/>
        </w:rPr>
        <w:fldChar w:fldCharType="end"/>
      </w:r>
    </w:p>
    <w:bookmarkEnd w:id="25"/>
    <w:p w14:paraId="42FF46C1" w14:textId="77777777" w:rsidR="000A6D71" w:rsidRPr="009512C7" w:rsidRDefault="000A6D71" w:rsidP="002F5A9F">
      <w:pPr>
        <w:rPr>
          <w:i/>
          <w:iCs/>
          <w:sz w:val="20"/>
          <w:szCs w:val="18"/>
        </w:rPr>
      </w:pPr>
    </w:p>
    <w:p w14:paraId="564A29FC" w14:textId="1C53E168" w:rsidR="00110637" w:rsidRPr="009512C7" w:rsidRDefault="00B06E2D" w:rsidP="002F5A9F">
      <w:r w:rsidRPr="009512C7">
        <w:rPr>
          <w:noProof/>
        </w:rPr>
        <mc:AlternateContent>
          <mc:Choice Requires="wps">
            <w:drawing>
              <wp:anchor distT="0" distB="0" distL="114300" distR="114300" simplePos="0" relativeHeight="251666432" behindDoc="0" locked="0" layoutInCell="1" allowOverlap="1" wp14:anchorId="0DB6D417" wp14:editId="39F32A6E">
                <wp:simplePos x="0" y="0"/>
                <wp:positionH relativeFrom="column">
                  <wp:posOffset>0</wp:posOffset>
                </wp:positionH>
                <wp:positionV relativeFrom="paragraph">
                  <wp:posOffset>2280285</wp:posOffset>
                </wp:positionV>
                <wp:extent cx="3756025" cy="180975"/>
                <wp:effectExtent l="0" t="0" r="15875" b="9525"/>
                <wp:wrapSquare wrapText="bothSides"/>
                <wp:docPr id="1336745025" name="Zone de texte 1"/>
                <wp:cNvGraphicFramePr/>
                <a:graphic xmlns:a="http://schemas.openxmlformats.org/drawingml/2006/main">
                  <a:graphicData uri="http://schemas.microsoft.com/office/word/2010/wordprocessingShape">
                    <wps:wsp>
                      <wps:cNvSpPr txBox="1"/>
                      <wps:spPr>
                        <a:xfrm>
                          <a:off x="0" y="0"/>
                          <a:ext cx="3756025" cy="180975"/>
                        </a:xfrm>
                        <a:prstGeom prst="rect">
                          <a:avLst/>
                        </a:prstGeom>
                        <a:solidFill>
                          <a:prstClr val="white"/>
                        </a:solidFill>
                        <a:ln>
                          <a:solidFill>
                            <a:schemeClr val="tx1"/>
                          </a:solidFill>
                        </a:ln>
                      </wps:spPr>
                      <wps:txbx>
                        <w:txbxContent>
                          <w:p w14:paraId="1ED0DD6A" w14:textId="1A829670" w:rsidR="00AE1505" w:rsidRPr="00902AFA" w:rsidRDefault="00AE1505" w:rsidP="00AE1505">
                            <w:pPr>
                              <w:pStyle w:val="Caption"/>
                              <w:jc w:val="center"/>
                              <w:rPr>
                                <w:noProof/>
                                <w:sz w:val="28"/>
                              </w:rPr>
                            </w:pPr>
                            <w:bookmarkStart w:id="26" w:name="_Toc191319512"/>
                            <w:r>
                              <w:t xml:space="preserve">Figure </w:t>
                            </w:r>
                            <w:r w:rsidR="00752A0F">
                              <w:fldChar w:fldCharType="begin"/>
                            </w:r>
                            <w:r w:rsidR="00752A0F">
                              <w:instrText xml:space="preserve"> SEQ Figure \* ARABIC </w:instrText>
                            </w:r>
                            <w:r w:rsidR="00752A0F">
                              <w:fldChar w:fldCharType="separate"/>
                            </w:r>
                            <w:r w:rsidR="004C1127">
                              <w:rPr>
                                <w:noProof/>
                              </w:rPr>
                              <w:t>7</w:t>
                            </w:r>
                            <w:r w:rsidR="00752A0F">
                              <w:rPr>
                                <w:noProof/>
                              </w:rPr>
                              <w:fldChar w:fldCharType="end"/>
                            </w:r>
                            <w:r>
                              <w:t xml:space="preserve"> Codage PDM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D417" id="Zone de texte 1" o:spid="_x0000_s1034" type="#_x0000_t202" style="position:absolute;left:0;text-align:left;margin-left:0;margin-top:179.55pt;width:295.7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" strokecolor="black [3213]">
                <v:textbox inset="0,0,0,0">
                  <w:txbxContent>
                    <w:p w14:paraId="1ED0DD6A" w14:textId="1A829670" w:rsidR="00AE1505" w:rsidRPr="00902AFA" w:rsidRDefault="00AE1505" w:rsidP="00AE1505">
                      <w:pPr>
                        <w:pStyle w:val="Caption"/>
                        <w:jc w:val="center"/>
                        <w:rPr>
                          <w:noProof/>
                          <w:sz w:val="28"/>
                        </w:rPr>
                      </w:pPr>
                      <w:bookmarkStart w:id="27" w:name="_Toc191319512"/>
                      <w:r>
                        <w:t xml:space="preserve">Figure </w:t>
                      </w:r>
                      <w:r w:rsidR="00752A0F">
                        <w:fldChar w:fldCharType="begin"/>
                      </w:r>
                      <w:r w:rsidR="00752A0F">
                        <w:instrText xml:space="preserve"> SEQ Figure \* ARABIC </w:instrText>
                      </w:r>
                      <w:r w:rsidR="00752A0F">
                        <w:fldChar w:fldCharType="separate"/>
                      </w:r>
                      <w:r w:rsidR="004C1127">
                        <w:rPr>
                          <w:noProof/>
                        </w:rPr>
                        <w:t>7</w:t>
                      </w:r>
                      <w:r w:rsidR="00752A0F">
                        <w:rPr>
                          <w:noProof/>
                        </w:rPr>
                        <w:fldChar w:fldCharType="end"/>
                      </w:r>
                      <w:r>
                        <w:t xml:space="preserve"> Codage PDM</w:t>
                      </w:r>
                      <w:bookmarkEnd w:id="27"/>
                    </w:p>
                  </w:txbxContent>
                </v:textbox>
                <w10:wrap type="square"/>
              </v:shape>
            </w:pict>
          </mc:Fallback>
        </mc:AlternateContent>
      </w:r>
      <w:r w:rsidR="000A6D71" w:rsidRPr="009512C7">
        <w:rPr>
          <w:noProof/>
        </w:rPr>
        <w:drawing>
          <wp:anchor distT="0" distB="0" distL="114300" distR="114300" simplePos="0" relativeHeight="251664384" behindDoc="0" locked="0" layoutInCell="1" allowOverlap="1" wp14:anchorId="40AFA104" wp14:editId="2CC0F53D">
            <wp:simplePos x="0" y="0"/>
            <wp:positionH relativeFrom="column">
              <wp:posOffset>0</wp:posOffset>
            </wp:positionH>
            <wp:positionV relativeFrom="paragraph">
              <wp:posOffset>249685</wp:posOffset>
            </wp:positionV>
            <wp:extent cx="3756660" cy="2211705"/>
            <wp:effectExtent l="12700" t="12700" r="15240" b="10795"/>
            <wp:wrapSquare wrapText="bothSides"/>
            <wp:docPr id="1952610407" name="Image 16" descr="PDM example on the nRF52832 - Blogs - Nordic Blog - Nordic Dev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DM example on the nRF52832 - Blogs - Nordic Blog - Nordic DevZo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6660" cy="22117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F7487" w:rsidRPr="009512C7">
        <w:tab/>
        <w:t>Les microphones utilisés sont des microphones digitaux ST Mems MP34DT01 (Annexe 2)</w:t>
      </w:r>
      <w:r w:rsidR="00C62889" w:rsidRPr="009512C7">
        <w:t>. Les microphones digitaux ont la particularité d</w:t>
      </w:r>
      <w:r w:rsidR="00914498" w:rsidRPr="009512C7">
        <w:t>’émettre</w:t>
      </w:r>
      <w:r w:rsidR="00C62889" w:rsidRPr="009512C7">
        <w:t xml:space="preserve"> des données sous un format numérique et non analogique. Ce type de codage est appelé PDM, pour modulation en densité d’impulsion. Ce codage est seulement sur un bit et se base sur les échantillon</w:t>
      </w:r>
      <w:r w:rsidR="00AE1505" w:rsidRPr="009512C7">
        <w:t>s</w:t>
      </w:r>
      <w:r w:rsidR="00C62889" w:rsidRPr="009512C7">
        <w:t xml:space="preserve"> précédent</w:t>
      </w:r>
      <w:r w:rsidR="00AE1505" w:rsidRPr="009512C7">
        <w:t>s. Pour ce faire</w:t>
      </w:r>
      <w:r w:rsidR="00A91599" w:rsidRPr="009512C7">
        <w:t>,</w:t>
      </w:r>
      <w:r w:rsidR="00AE1505" w:rsidRPr="009512C7">
        <w:t xml:space="preserve"> une comparaison est </w:t>
      </w:r>
      <w:r w:rsidR="00A91599" w:rsidRPr="009512C7">
        <w:t>réalisée</w:t>
      </w:r>
      <w:r w:rsidR="00AE1505" w:rsidRPr="009512C7">
        <w:t xml:space="preserve"> avec le bit précédent tous les x temps défini</w:t>
      </w:r>
      <w:r w:rsidR="003114D5" w:rsidRPr="009512C7">
        <w:t>s</w:t>
      </w:r>
      <w:r w:rsidR="00AE1505" w:rsidRPr="009512C7">
        <w:t xml:space="preserve"> par un signal d’horloge. Si le bit est à l’état haut</w:t>
      </w:r>
      <w:r w:rsidR="003114D5" w:rsidRPr="009512C7">
        <w:t xml:space="preserve">, </w:t>
      </w:r>
      <w:r w:rsidR="00AE1505" w:rsidRPr="009512C7">
        <w:t>la quantification devra être augment</w:t>
      </w:r>
      <w:r w:rsidR="003114D5" w:rsidRPr="009512C7">
        <w:t>ée</w:t>
      </w:r>
      <w:r w:rsidR="00AE1505" w:rsidRPr="009512C7">
        <w:t xml:space="preserve"> d’un</w:t>
      </w:r>
      <w:r w:rsidR="00E16F85" w:rsidRPr="009512C7">
        <w:t>e</w:t>
      </w:r>
      <w:r w:rsidR="003114D5" w:rsidRPr="009512C7">
        <w:t xml:space="preserve">, </w:t>
      </w:r>
      <w:r w:rsidR="00AE1505" w:rsidRPr="009512C7">
        <w:t>si elle est à l’état bas, elle devra être diminu</w:t>
      </w:r>
      <w:r w:rsidR="003114D5" w:rsidRPr="009512C7">
        <w:t>ée</w:t>
      </w:r>
      <w:r w:rsidR="00A91599" w:rsidRPr="009512C7">
        <w:t xml:space="preserve"> (</w:t>
      </w:r>
      <w:r w:rsidR="00A91599" w:rsidRPr="009512C7">
        <w:rPr>
          <w:i/>
          <w:iCs/>
        </w:rPr>
        <w:t>figure 9)</w:t>
      </w:r>
      <w:r w:rsidR="00AE1505" w:rsidRPr="009512C7">
        <w:t xml:space="preserve">. Cela permet de gagner </w:t>
      </w:r>
      <w:r w:rsidR="003114D5" w:rsidRPr="009512C7">
        <w:t>en termes de</w:t>
      </w:r>
      <w:r w:rsidR="00AE1505" w:rsidRPr="009512C7">
        <w:t xml:space="preserve"> bande passante par rapport à un système classique PCM codé </w:t>
      </w:r>
      <w:r w:rsidR="00AE1505" w:rsidRPr="009512C7">
        <w:lastRenderedPageBreak/>
        <w:t>sur plusieurs</w:t>
      </w:r>
      <w:r w:rsidR="00E16F85" w:rsidRPr="009512C7">
        <w:t xml:space="preserve"> bits</w:t>
      </w:r>
      <w:r w:rsidR="00AE1505" w:rsidRPr="009512C7">
        <w:t>.</w:t>
      </w:r>
      <w:r w:rsidR="00A91599" w:rsidRPr="009512C7">
        <w:t xml:space="preserve"> Le codage PCM est </w:t>
      </w:r>
      <w:r w:rsidR="004B49B2" w:rsidRPr="009512C7">
        <w:t xml:space="preserve">simplement le fait de </w:t>
      </w:r>
      <w:r w:rsidR="0044545E" w:rsidRPr="009512C7">
        <w:rPr>
          <w:noProof/>
        </w:rPr>
        <w:drawing>
          <wp:anchor distT="0" distB="0" distL="114300" distR="114300" simplePos="0" relativeHeight="251667456" behindDoc="0" locked="0" layoutInCell="1" allowOverlap="1" wp14:anchorId="018CF663" wp14:editId="73C7EC4E">
            <wp:simplePos x="0" y="0"/>
            <wp:positionH relativeFrom="column">
              <wp:posOffset>3997484</wp:posOffset>
            </wp:positionH>
            <wp:positionV relativeFrom="paragraph">
              <wp:posOffset>1342390</wp:posOffset>
            </wp:positionV>
            <wp:extent cx="1898650" cy="1568450"/>
            <wp:effectExtent l="12700" t="12700" r="19050" b="19050"/>
            <wp:wrapSquare wrapText="bothSides"/>
            <wp:docPr id="2092258464" name="Image 18" descr="What's PCM Audio? Format Difference. Unlock the Secrets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s PCM Audio? Format Difference. Unlock the Secrets 20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8650" cy="15684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B49B2" w:rsidRPr="009512C7">
        <w:t>récupérer la valeur échantillonn</w:t>
      </w:r>
      <w:r w:rsidR="003114D5" w:rsidRPr="009512C7">
        <w:t>ée</w:t>
      </w:r>
      <w:r w:rsidR="004B49B2" w:rsidRPr="009512C7">
        <w:t xml:space="preserve"> tous les x temps codé sur y bits</w:t>
      </w:r>
      <w:r w:rsidR="0044545E" w:rsidRPr="009512C7">
        <w:t xml:space="preserve"> (</w:t>
      </w:r>
      <w:r w:rsidR="0044545E" w:rsidRPr="009512C7">
        <w:rPr>
          <w:i/>
          <w:iCs/>
        </w:rPr>
        <w:t>figure 10)</w:t>
      </w:r>
      <w:r w:rsidR="004B49B2" w:rsidRPr="009512C7">
        <w:t xml:space="preserve">. </w:t>
      </w:r>
      <w:r w:rsidR="00AE1505" w:rsidRPr="009512C7">
        <w:t xml:space="preserve"> </w:t>
      </w:r>
      <w:r w:rsidR="004B49B2" w:rsidRPr="009512C7">
        <w:t xml:space="preserve">Bien qu’il y ait certains avantages au codage PDM comme la rapidité de transmission, </w:t>
      </w:r>
      <w:r w:rsidR="00A91599" w:rsidRPr="009512C7">
        <w:t>cela rend plus compliqué le décodage des trames pour passer d’un codage PDM à PCM</w:t>
      </w:r>
      <w:r w:rsidR="004B49B2" w:rsidRPr="009512C7">
        <w:t xml:space="preserve">. Sans démodulateur adapté, cette démodulation prend beaucoup de temps de calcul car tous les échantillons </w:t>
      </w:r>
      <w:r w:rsidRPr="009512C7">
        <w:rPr>
          <w:noProof/>
        </w:rPr>
        <mc:AlternateContent>
          <mc:Choice Requires="wps">
            <w:drawing>
              <wp:anchor distT="0" distB="0" distL="114300" distR="114300" simplePos="0" relativeHeight="251669504" behindDoc="0" locked="0" layoutInCell="1" allowOverlap="1" wp14:anchorId="5D2A3273" wp14:editId="36DE3AC9">
                <wp:simplePos x="0" y="0"/>
                <wp:positionH relativeFrom="column">
                  <wp:posOffset>3995420</wp:posOffset>
                </wp:positionH>
                <wp:positionV relativeFrom="paragraph">
                  <wp:posOffset>2914650</wp:posOffset>
                </wp:positionV>
                <wp:extent cx="1898650" cy="142875"/>
                <wp:effectExtent l="0" t="0" r="19050" b="9525"/>
                <wp:wrapSquare wrapText="bothSides"/>
                <wp:docPr id="1735526941" name="Zone de texte 1"/>
                <wp:cNvGraphicFramePr/>
                <a:graphic xmlns:a="http://schemas.openxmlformats.org/drawingml/2006/main">
                  <a:graphicData uri="http://schemas.microsoft.com/office/word/2010/wordprocessingShape">
                    <wps:wsp>
                      <wps:cNvSpPr txBox="1"/>
                      <wps:spPr>
                        <a:xfrm>
                          <a:off x="0" y="0"/>
                          <a:ext cx="1898650" cy="142875"/>
                        </a:xfrm>
                        <a:prstGeom prst="rect">
                          <a:avLst/>
                        </a:prstGeom>
                        <a:solidFill>
                          <a:prstClr val="white"/>
                        </a:solidFill>
                        <a:ln>
                          <a:solidFill>
                            <a:schemeClr val="tx1"/>
                          </a:solidFill>
                        </a:ln>
                      </wps:spPr>
                      <wps:txbx>
                        <w:txbxContent>
                          <w:p w14:paraId="7A80363A" w14:textId="224A0E09" w:rsidR="0044545E" w:rsidRPr="00B855AD" w:rsidRDefault="0044545E" w:rsidP="0044545E">
                            <w:pPr>
                              <w:pStyle w:val="Caption"/>
                              <w:jc w:val="center"/>
                              <w:rPr>
                                <w:noProof/>
                                <w:sz w:val="28"/>
                              </w:rPr>
                            </w:pPr>
                            <w:bookmarkStart w:id="28" w:name="_Toc191319513"/>
                            <w:r>
                              <w:t xml:space="preserve">Figure </w:t>
                            </w:r>
                            <w:r w:rsidR="00752A0F">
                              <w:fldChar w:fldCharType="begin"/>
                            </w:r>
                            <w:r w:rsidR="00752A0F">
                              <w:instrText xml:space="preserve"> SEQ Figure \* ARABIC </w:instrText>
                            </w:r>
                            <w:r w:rsidR="00752A0F">
                              <w:fldChar w:fldCharType="separate"/>
                            </w:r>
                            <w:r w:rsidR="004C1127">
                              <w:rPr>
                                <w:noProof/>
                              </w:rPr>
                              <w:t>8</w:t>
                            </w:r>
                            <w:r w:rsidR="00752A0F">
                              <w:rPr>
                                <w:noProof/>
                              </w:rPr>
                              <w:fldChar w:fldCharType="end"/>
                            </w:r>
                            <w:r>
                              <w:t xml:space="preserve"> Codage PCM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A3273" id="_x0000_s1035" type="#_x0000_t202" style="position:absolute;left:0;text-align:left;margin-left:314.6pt;margin-top:229.5pt;width:149.5pt;height:11.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" strokecolor="black [3213]">
                <v:textbox inset="0,0,0,0">
                  <w:txbxContent>
                    <w:p w14:paraId="7A80363A" w14:textId="224A0E09" w:rsidR="0044545E" w:rsidRPr="00B855AD" w:rsidRDefault="0044545E" w:rsidP="0044545E">
                      <w:pPr>
                        <w:pStyle w:val="Caption"/>
                        <w:jc w:val="center"/>
                        <w:rPr>
                          <w:noProof/>
                          <w:sz w:val="28"/>
                        </w:rPr>
                      </w:pPr>
                      <w:bookmarkStart w:id="29" w:name="_Toc191319513"/>
                      <w:r>
                        <w:t xml:space="preserve">Figure </w:t>
                      </w:r>
                      <w:r w:rsidR="00752A0F">
                        <w:fldChar w:fldCharType="begin"/>
                      </w:r>
                      <w:r w:rsidR="00752A0F">
                        <w:instrText xml:space="preserve"> SEQ Figure \* ARABIC </w:instrText>
                      </w:r>
                      <w:r w:rsidR="00752A0F">
                        <w:fldChar w:fldCharType="separate"/>
                      </w:r>
                      <w:r w:rsidR="004C1127">
                        <w:rPr>
                          <w:noProof/>
                        </w:rPr>
                        <w:t>8</w:t>
                      </w:r>
                      <w:r w:rsidR="00752A0F">
                        <w:rPr>
                          <w:noProof/>
                        </w:rPr>
                        <w:fldChar w:fldCharType="end"/>
                      </w:r>
                      <w:r>
                        <w:t xml:space="preserve"> Codage PCM</w:t>
                      </w:r>
                      <w:bookmarkEnd w:id="29"/>
                    </w:p>
                  </w:txbxContent>
                </v:textbox>
                <w10:wrap type="square"/>
              </v:shape>
            </w:pict>
          </mc:Fallback>
        </mc:AlternateContent>
      </w:r>
      <w:r w:rsidR="004B49B2" w:rsidRPr="009512C7">
        <w:t>sont liés les uns aux autres.</w:t>
      </w:r>
      <w:r w:rsidR="00330F4C" w:rsidRPr="009512C7">
        <w:t xml:space="preserve"> La démodulation s’effectue via l’application d’un filtre passe bas numérique avec de nombreux coefficients d’où </w:t>
      </w:r>
      <w:r w:rsidR="003114D5" w:rsidRPr="009512C7">
        <w:t>s</w:t>
      </w:r>
      <w:r w:rsidR="00330F4C" w:rsidRPr="009512C7">
        <w:t xml:space="preserve">a complexité. </w:t>
      </w:r>
      <w:r w:rsidR="004B49B2" w:rsidRPr="009512C7">
        <w:t xml:space="preserve"> </w:t>
      </w:r>
      <w:r w:rsidR="00C5191C" w:rsidRPr="009512C7">
        <w:t xml:space="preserve">Le MCU STM32F769 dispose néanmoins d’un démodulateur DFSDM permettant de passer efficacement d’une valeur PDM </w:t>
      </w:r>
      <w:r w:rsidR="003D6EC9" w:rsidRPr="009512C7">
        <w:t>à</w:t>
      </w:r>
      <w:r w:rsidR="00C5191C" w:rsidRPr="009512C7">
        <w:t xml:space="preserve"> PCM. </w:t>
      </w:r>
      <w:r w:rsidR="000A6D71" w:rsidRPr="009512C7">
        <w:t>Pour utiliser ce démodulateur, les données d’entrée</w:t>
      </w:r>
      <w:r w:rsidR="00E16F85" w:rsidRPr="009512C7">
        <w:t>s</w:t>
      </w:r>
      <w:r w:rsidR="000A6D71" w:rsidRPr="009512C7">
        <w:t xml:space="preserve"> des microphones sont distribuées dans un buffer temporaire </w:t>
      </w:r>
      <w:r w:rsidR="00330F4C" w:rsidRPr="009512C7">
        <w:t>via un DMA, une fois le buffer plein le DMA charge les données dans le DFSDM qui retourne alors les données PDM dans le buffer final via un autre DMA</w:t>
      </w:r>
      <w:r w:rsidR="00226F09" w:rsidRPr="009512C7">
        <w:t xml:space="preserve"> </w:t>
      </w:r>
      <w:r w:rsidR="00E16F85" w:rsidRPr="009512C7">
        <w:t>(</w:t>
      </w:r>
      <w:r w:rsidR="00E16F85" w:rsidRPr="009512C7">
        <w:rPr>
          <w:i/>
          <w:iCs/>
        </w:rPr>
        <w:t>figure 5</w:t>
      </w:r>
      <w:r w:rsidR="00E16F85" w:rsidRPr="009512C7">
        <w:t>)</w:t>
      </w:r>
      <w:r w:rsidR="00330F4C" w:rsidRPr="009512C7">
        <w:t>. Ainsi, aucun temps processeur est nécessaire à l’acquisition de ces signaux</w:t>
      </w:r>
      <w:r w:rsidR="003114D5" w:rsidRPr="009512C7">
        <w:t xml:space="preserve">, </w:t>
      </w:r>
      <w:r w:rsidR="00330F4C" w:rsidRPr="009512C7">
        <w:t>ce qui permet d’optimiser l’application au maximum. Lorsque le DFSDM a rempli le buffer final de moitié</w:t>
      </w:r>
      <w:r w:rsidR="003114D5" w:rsidRPr="009512C7">
        <w:t xml:space="preserve">, </w:t>
      </w:r>
      <w:r w:rsidR="00330F4C" w:rsidRPr="009512C7">
        <w:t>ou entièrement</w:t>
      </w:r>
      <w:r w:rsidR="003114D5" w:rsidRPr="009512C7">
        <w:t>,</w:t>
      </w:r>
      <w:r w:rsidR="00330F4C" w:rsidRPr="009512C7">
        <w:t xml:space="preserve"> à l’aide du DMA</w:t>
      </w:r>
      <w:r w:rsidR="003114D5" w:rsidRPr="009512C7">
        <w:t>,</w:t>
      </w:r>
      <w:r w:rsidR="00330F4C" w:rsidRPr="009512C7">
        <w:t xml:space="preserve"> une interruption est </w:t>
      </w:r>
      <w:r w:rsidR="00F84130" w:rsidRPr="009512C7">
        <w:t>envoyée</w:t>
      </w:r>
      <w:r w:rsidR="00330F4C" w:rsidRPr="009512C7">
        <w:t xml:space="preserve"> au </w:t>
      </w:r>
      <w:r w:rsidR="00F84130" w:rsidRPr="009512C7">
        <w:t>CPU qui peut al</w:t>
      </w:r>
      <w:r w:rsidR="0044545E" w:rsidRPr="009512C7">
        <w:fldChar w:fldCharType="begin"/>
      </w:r>
      <w:r w:rsidR="0044545E" w:rsidRPr="009512C7">
        <w:instrText xml:space="preserve"> INCLUDEPICTURE "https://samplerateconverter.com/sites/default/files/u1/sample-rate-m.png" \* MERGEFORMATINET </w:instrText>
      </w:r>
      <w:r w:rsidR="0044545E" w:rsidRPr="009512C7">
        <w:fldChar w:fldCharType="separate"/>
      </w:r>
      <w:r w:rsidR="0044545E" w:rsidRPr="009512C7">
        <w:fldChar w:fldCharType="end"/>
      </w:r>
      <w:r w:rsidR="00F84130" w:rsidRPr="009512C7">
        <w:t>ors traiter les données</w:t>
      </w:r>
      <w:r w:rsidR="00741AF3" w:rsidRPr="009512C7">
        <w:t xml:space="preserve"> </w:t>
      </w:r>
      <w:r w:rsidR="00F84130" w:rsidRPr="009512C7">
        <w:t xml:space="preserve">seulement quand elles sont disponibles. </w:t>
      </w:r>
      <w:r w:rsidR="00950D0A" w:rsidRPr="009512C7">
        <w:t>L’ensemble des fonctions de configuration</w:t>
      </w:r>
      <w:r w:rsidR="003A515C" w:rsidRPr="009512C7">
        <w:t xml:space="preserve"> et d’acquisition</w:t>
      </w:r>
      <w:r w:rsidR="00950D0A" w:rsidRPr="009512C7">
        <w:t xml:space="preserve"> </w:t>
      </w:r>
      <w:r w:rsidR="00384415" w:rsidRPr="009512C7">
        <w:t>a</w:t>
      </w:r>
      <w:r w:rsidR="00950D0A" w:rsidRPr="009512C7">
        <w:t xml:space="preserve"> été récupér</w:t>
      </w:r>
      <w:r w:rsidR="00384415" w:rsidRPr="009512C7">
        <w:t xml:space="preserve">é </w:t>
      </w:r>
      <w:r w:rsidR="00950D0A" w:rsidRPr="009512C7">
        <w:t xml:space="preserve">via la librairie BSP dans </w:t>
      </w:r>
      <w:r w:rsidR="003A515C" w:rsidRPr="009512C7">
        <w:t xml:space="preserve">le fichier </w:t>
      </w:r>
      <w:bookmarkStart w:id="30" w:name="_Hlk184580314"/>
      <w:r w:rsidR="003A515C" w:rsidRPr="009512C7">
        <w:t>« </w:t>
      </w:r>
      <w:r w:rsidR="003A515C" w:rsidRPr="009512C7">
        <w:rPr>
          <w:i/>
          <w:iCs/>
        </w:rPr>
        <w:t>stm32f769i_discovery_audio.c</w:t>
      </w:r>
      <w:r w:rsidR="003A515C" w:rsidRPr="009512C7">
        <w:t> »</w:t>
      </w:r>
      <w:r w:rsidR="00384415" w:rsidRPr="009512C7">
        <w:t>,</w:t>
      </w:r>
      <w:r w:rsidR="008C44C4" w:rsidRPr="009512C7">
        <w:t xml:space="preserve"> </w:t>
      </w:r>
      <w:bookmarkEnd w:id="30"/>
      <w:r w:rsidR="008C44C4" w:rsidRPr="009512C7">
        <w:t>dans laquelle une documentation d’utilisation est indiqué</w:t>
      </w:r>
      <w:r w:rsidR="00067F97" w:rsidRPr="009512C7">
        <w:t>e</w:t>
      </w:r>
      <w:r w:rsidR="003A515C" w:rsidRPr="009512C7">
        <w:t>.</w:t>
      </w:r>
      <w:r w:rsidR="008F5396" w:rsidRPr="009512C7">
        <w:t xml:space="preserve"> Les fonctions sont sous l’appellation </w:t>
      </w:r>
      <w:r w:rsidR="008F5396" w:rsidRPr="009512C7">
        <w:rPr>
          <w:i/>
          <w:iCs/>
        </w:rPr>
        <w:t>BSP_AUDIO_IN.</w:t>
      </w:r>
      <w:r w:rsidR="00715878" w:rsidRPr="009512C7">
        <w:t xml:space="preserve"> Tous les DMA sont configurés en mode cyclique. Cela veut dire que lorsque le DMA arrive au bout du </w:t>
      </w:r>
      <w:proofErr w:type="spellStart"/>
      <w:r w:rsidR="00715878" w:rsidRPr="009512C7">
        <w:t>buffer</w:t>
      </w:r>
      <w:proofErr w:type="spellEnd"/>
      <w:r w:rsidR="00715878" w:rsidRPr="009512C7">
        <w:t xml:space="preserve">, il n’attend pas la fin de l’interruption et revient directement au début. Il faut donc veiller à ce que le CPU est le temps de gérer l’ensemble des données avant que le DMA ne les écrase. </w:t>
      </w:r>
      <w:r w:rsidR="004D1A9C" w:rsidRPr="009512C7">
        <w:t>Les données acquises</w:t>
      </w:r>
      <w:r w:rsidR="00CA2F24" w:rsidRPr="009512C7">
        <w:t xml:space="preserve"> sont </w:t>
      </w:r>
      <w:r w:rsidR="00AC07B0" w:rsidRPr="009512C7">
        <w:t>codées</w:t>
      </w:r>
      <w:r w:rsidR="00CA2F24" w:rsidRPr="009512C7">
        <w:t xml:space="preserve"> en 16bits avec un échantillonnage à 16kHz</w:t>
      </w:r>
      <w:r w:rsidR="00AC07B0" w:rsidRPr="009512C7">
        <w:t xml:space="preserve">, j’utilise les données de deux microphones afin de </w:t>
      </w:r>
      <w:r w:rsidR="00110637" w:rsidRPr="009512C7">
        <w:t>redistribuer</w:t>
      </w:r>
      <w:r w:rsidR="00AC07B0" w:rsidRPr="009512C7">
        <w:t xml:space="preserve"> un son stéréo</w:t>
      </w:r>
      <w:r w:rsidR="00CA2F24" w:rsidRPr="009512C7">
        <w:t>.</w:t>
      </w:r>
      <w:r w:rsidR="00461A50" w:rsidRPr="009512C7">
        <w:t xml:space="preserve"> Néanmoins, </w:t>
      </w:r>
      <w:r w:rsidR="00384415" w:rsidRPr="009512C7">
        <w:t>seules les données</w:t>
      </w:r>
      <w:r w:rsidR="00461A50" w:rsidRPr="009512C7">
        <w:t xml:space="preserve"> d’un micro seront </w:t>
      </w:r>
      <w:r w:rsidR="00384415" w:rsidRPr="009512C7">
        <w:t>exploitées</w:t>
      </w:r>
      <w:r w:rsidR="00461A50" w:rsidRPr="009512C7">
        <w:t xml:space="preserve"> pour l’extraction</w:t>
      </w:r>
      <w:r w:rsidR="008C12B6" w:rsidRPr="009512C7">
        <w:t xml:space="preserve"> </w:t>
      </w:r>
      <w:r w:rsidR="00461A50" w:rsidRPr="009512C7">
        <w:t>des fonctionnalités pour l’IA.</w:t>
      </w:r>
    </w:p>
    <w:p w14:paraId="76399A83" w14:textId="77777777" w:rsidR="00CF7487" w:rsidRPr="009512C7" w:rsidRDefault="00AE1505" w:rsidP="002F5A9F">
      <w:r w:rsidRPr="009512C7">
        <w:fldChar w:fldCharType="begin"/>
      </w:r>
      <w:r w:rsidRPr="009512C7">
        <w:instrText xml:space="preserve"> INCLUDEPICTURE "https://devzone.nordicsemi.com/cfs-file/__key/communityserver-blogs-components-weblogfiles/00-00-00-00-04-DZ-986/7563.PDM_5F00_format.png" \* MERGEFORMATINET </w:instrText>
      </w:r>
      <w:r w:rsidRPr="009512C7">
        <w:fldChar w:fldCharType="separate"/>
      </w:r>
      <w:r w:rsidRPr="009512C7">
        <w:fldChar w:fldCharType="end"/>
      </w:r>
    </w:p>
    <w:p w14:paraId="1AE977FF" w14:textId="77777777" w:rsidR="00110637" w:rsidRDefault="00110637" w:rsidP="00CF7487">
      <w:pPr>
        <w:pStyle w:val="Heading3"/>
      </w:pPr>
    </w:p>
    <w:p w14:paraId="719EC207" w14:textId="77777777" w:rsidR="002F5A9F" w:rsidRDefault="002F5A9F" w:rsidP="002F5A9F"/>
    <w:p w14:paraId="2B21CF29" w14:textId="77777777" w:rsidR="002F5A9F" w:rsidRDefault="002F5A9F" w:rsidP="002F5A9F"/>
    <w:p w14:paraId="2732B397" w14:textId="77777777" w:rsidR="002F5A9F" w:rsidRPr="002F5A9F" w:rsidRDefault="002F5A9F" w:rsidP="002F5A9F"/>
    <w:p w14:paraId="09AD3467" w14:textId="77777777" w:rsidR="00CF7487" w:rsidRPr="009512C7" w:rsidRDefault="00CF7487" w:rsidP="00CF7487">
      <w:pPr>
        <w:pStyle w:val="Heading3"/>
      </w:pPr>
      <w:bookmarkStart w:id="31" w:name="_Toc191319492"/>
      <w:r w:rsidRPr="009512C7">
        <w:lastRenderedPageBreak/>
        <w:t>Émissions des signaux sonores</w:t>
      </w:r>
      <w:bookmarkEnd w:id="31"/>
    </w:p>
    <w:p w14:paraId="54C000D3" w14:textId="77777777" w:rsidR="00F84130" w:rsidRPr="009512C7" w:rsidRDefault="00F84130" w:rsidP="00F84130">
      <w:pPr>
        <w:ind w:firstLine="720"/>
        <w:rPr>
          <w:i/>
          <w:iCs/>
          <w:sz w:val="20"/>
          <w:szCs w:val="18"/>
        </w:rPr>
      </w:pPr>
      <w:hyperlink r:id="rId20" w:history="1">
        <w:r w:rsidRPr="009512C7">
          <w:rPr>
            <w:rStyle w:val="Hyperlink"/>
            <w:i/>
            <w:iCs/>
            <w:sz w:val="20"/>
            <w:szCs w:val="18"/>
          </w:rPr>
          <w:t>https://github.com/kiki442002/STM32_embeded_audio_classifier/tree/filtrage_feature</w:t>
        </w:r>
      </w:hyperlink>
    </w:p>
    <w:p w14:paraId="64EC7B56" w14:textId="77777777" w:rsidR="009F2116" w:rsidRPr="009512C7" w:rsidRDefault="009F2116" w:rsidP="00F84130">
      <w:pPr>
        <w:ind w:firstLine="720"/>
        <w:rPr>
          <w:i/>
          <w:iCs/>
          <w:sz w:val="20"/>
          <w:szCs w:val="18"/>
        </w:rPr>
      </w:pPr>
    </w:p>
    <w:p w14:paraId="7F2DDAE2" w14:textId="1011626A" w:rsidR="002F5A9F" w:rsidRPr="0075075C" w:rsidRDefault="004C1127" w:rsidP="0075075C">
      <w:r>
        <w:rPr>
          <w:noProof/>
        </w:rPr>
        <mc:AlternateContent>
          <mc:Choice Requires="wps">
            <w:drawing>
              <wp:anchor distT="0" distB="0" distL="114300" distR="114300" simplePos="0" relativeHeight="251710464" behindDoc="0" locked="0" layoutInCell="1" allowOverlap="1" wp14:anchorId="5FE670DC" wp14:editId="503A2A0C">
                <wp:simplePos x="0" y="0"/>
                <wp:positionH relativeFrom="column">
                  <wp:posOffset>0</wp:posOffset>
                </wp:positionH>
                <wp:positionV relativeFrom="paragraph">
                  <wp:posOffset>7439025</wp:posOffset>
                </wp:positionV>
                <wp:extent cx="5765800" cy="635"/>
                <wp:effectExtent l="0" t="0" r="0" b="12065"/>
                <wp:wrapSquare wrapText="bothSides"/>
                <wp:docPr id="666423425" name="Text Box 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wps:spPr>
                      <wps:txbx>
                        <w:txbxContent>
                          <w:p w14:paraId="740E6F3F" w14:textId="1013ABEF" w:rsidR="004C1127" w:rsidRPr="00B2043D" w:rsidRDefault="004C1127" w:rsidP="004C1127">
                            <w:pPr>
                              <w:pStyle w:val="Caption"/>
                              <w:jc w:val="center"/>
                              <w:rPr>
                                <w:sz w:val="28"/>
                              </w:rPr>
                            </w:pPr>
                            <w:bookmarkStart w:id="32" w:name="_Toc191319514"/>
                            <w:r>
                              <w:t xml:space="preserve">Figure </w:t>
                            </w:r>
                            <w:r>
                              <w:fldChar w:fldCharType="begin"/>
                            </w:r>
                            <w:r>
                              <w:instrText xml:space="preserve"> SEQ Figure \* ARABIC </w:instrText>
                            </w:r>
                            <w:r>
                              <w:fldChar w:fldCharType="separate"/>
                            </w:r>
                            <w:r>
                              <w:rPr>
                                <w:noProof/>
                              </w:rPr>
                              <w:t>9</w:t>
                            </w:r>
                            <w:r>
                              <w:fldChar w:fldCharType="end"/>
                            </w:r>
                            <w:r>
                              <w:t xml:space="preserve"> Schéma du système de sortie audio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670DC" id="Text Box 1" o:spid="_x0000_s1036" type="#_x0000_t202" style="position:absolute;left:0;text-align:left;margin-left:0;margin-top:585.75pt;width:45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" stroked="f">
                <v:textbox style="mso-fit-shape-to-text:t" inset="0,0,0,0">
                  <w:txbxContent>
                    <w:p w14:paraId="740E6F3F" w14:textId="1013ABEF" w:rsidR="004C1127" w:rsidRPr="00B2043D" w:rsidRDefault="004C1127" w:rsidP="004C1127">
                      <w:pPr>
                        <w:pStyle w:val="Caption"/>
                        <w:jc w:val="center"/>
                        <w:rPr>
                          <w:sz w:val="28"/>
                        </w:rPr>
                      </w:pPr>
                      <w:bookmarkStart w:id="33" w:name="_Toc191319514"/>
                      <w:r>
                        <w:t xml:space="preserve">Figure </w:t>
                      </w:r>
                      <w:r>
                        <w:fldChar w:fldCharType="begin"/>
                      </w:r>
                      <w:r>
                        <w:instrText xml:space="preserve"> SEQ Figure \* ARABIC </w:instrText>
                      </w:r>
                      <w:r>
                        <w:fldChar w:fldCharType="separate"/>
                      </w:r>
                      <w:r>
                        <w:rPr>
                          <w:noProof/>
                        </w:rPr>
                        <w:t>9</w:t>
                      </w:r>
                      <w:r>
                        <w:fldChar w:fldCharType="end"/>
                      </w:r>
                      <w:r>
                        <w:t xml:space="preserve"> Schéma du système de sortie audio</w:t>
                      </w:r>
                      <w:bookmarkEnd w:id="33"/>
                    </w:p>
                  </w:txbxContent>
                </v:textbox>
                <w10:wrap type="square"/>
              </v:shape>
            </w:pict>
          </mc:Fallback>
        </mc:AlternateContent>
      </w:r>
      <w:r w:rsidRPr="002F5A9F">
        <w:drawing>
          <wp:anchor distT="0" distB="0" distL="114300" distR="114300" simplePos="0" relativeHeight="251708416" behindDoc="0" locked="0" layoutInCell="1" allowOverlap="1" wp14:anchorId="26EF821E" wp14:editId="60A40EC2">
            <wp:simplePos x="0" y="0"/>
            <wp:positionH relativeFrom="column">
              <wp:posOffset>255</wp:posOffset>
            </wp:positionH>
            <wp:positionV relativeFrom="paragraph">
              <wp:posOffset>5083175</wp:posOffset>
            </wp:positionV>
            <wp:extent cx="5765800" cy="2328013"/>
            <wp:effectExtent l="0" t="0" r="0" b="0"/>
            <wp:wrapSquare wrapText="bothSides"/>
            <wp:docPr id="1818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59686" name=""/>
                    <pic:cNvPicPr/>
                  </pic:nvPicPr>
                  <pic:blipFill rotWithShape="1">
                    <a:blip r:embed="rId21" cstate="print">
                      <a:extLst>
                        <a:ext uri="{28A0092B-C50C-407E-A947-70E740481C1C}">
                          <a14:useLocalDpi xmlns:a14="http://schemas.microsoft.com/office/drawing/2010/main" val="0"/>
                        </a:ext>
                      </a:extLst>
                    </a:blip>
                    <a:srcRect t="2698" b="1"/>
                    <a:stretch/>
                  </pic:blipFill>
                  <pic:spPr bwMode="auto">
                    <a:xfrm>
                      <a:off x="0" y="0"/>
                      <a:ext cx="5765800" cy="23280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2116" w:rsidRPr="009512C7">
        <w:tab/>
        <w:t>Pour écouter les signaux sonores capturés via les microphones</w:t>
      </w:r>
      <w:r w:rsidR="00D463AA" w:rsidRPr="009512C7">
        <w:t xml:space="preserve"> ou tout autre type de données, il est nécessaire de transmettre un signal sonore amplifi</w:t>
      </w:r>
      <w:r w:rsidR="007F6B22" w:rsidRPr="009512C7">
        <w:t>é</w:t>
      </w:r>
      <w:r w:rsidR="00D463AA" w:rsidRPr="009512C7">
        <w:t xml:space="preserve"> via la sortie casque (Line Output) de la carte. Pour ce faire, nous pouvons voir en annexe 2 que la sortie est reliée </w:t>
      </w:r>
      <w:r w:rsidR="00715878" w:rsidRPr="009512C7">
        <w:t>à</w:t>
      </w:r>
      <w:r w:rsidR="00D463AA" w:rsidRPr="009512C7">
        <w:t xml:space="preserve"> un CODEC. Le </w:t>
      </w:r>
      <w:r w:rsidR="004D1A9C" w:rsidRPr="009512C7">
        <w:t>CODEC</w:t>
      </w:r>
      <w:r w:rsidR="00D463AA" w:rsidRPr="009512C7">
        <w:t xml:space="preserve"> est un dispositif qui permet soit de de transformer le signal audio analogique en signal numérique, soit de faire l’inverse c’est-à dire de transformer un signal numérique en signal analogique. Le CODEC va permettre également de traiter les signaux pour les amplifier, ou d’y appliquer des effets. La communication entre le CODEC et le MCU se fait via plusieurs moyens. Les commandes de configurations et de gestion du CODEC sont envoyé</w:t>
      </w:r>
      <w:r w:rsidR="00B55339" w:rsidRPr="009512C7">
        <w:t>es</w:t>
      </w:r>
      <w:r w:rsidR="00D463AA" w:rsidRPr="009512C7">
        <w:t xml:space="preserve"> en I2C, alor</w:t>
      </w:r>
      <w:r w:rsidR="00B55339" w:rsidRPr="009512C7">
        <w:t>s</w:t>
      </w:r>
      <w:r w:rsidR="00D463AA" w:rsidRPr="009512C7">
        <w:t xml:space="preserve"> que les données audio</w:t>
      </w:r>
      <w:r w:rsidR="00B55339" w:rsidRPr="009512C7">
        <w:t>s</w:t>
      </w:r>
      <w:r w:rsidR="00D463AA" w:rsidRPr="009512C7">
        <w:t xml:space="preserve"> sont </w:t>
      </w:r>
      <w:r w:rsidR="00B55339" w:rsidRPr="009512C7">
        <w:t>transférées</w:t>
      </w:r>
      <w:r w:rsidR="00D463AA" w:rsidRPr="009512C7">
        <w:t xml:space="preserve"> via un</w:t>
      </w:r>
      <w:r w:rsidR="00715878" w:rsidRPr="009512C7">
        <w:t xml:space="preserve"> </w:t>
      </w:r>
      <w:r w:rsidR="00D463AA" w:rsidRPr="009512C7">
        <w:t>SAI.</w:t>
      </w:r>
      <w:r w:rsidR="00715878" w:rsidRPr="009512C7">
        <w:t xml:space="preserve"> Le SAI est un dispositif présent dans le MCU afin de l’interfacer avec des systèmes audios comme un CODEC. Il permet le transfert de données audios numériques. Il prend en charge plusieurs format</w:t>
      </w:r>
      <w:r w:rsidR="00CD7EC1" w:rsidRPr="009512C7">
        <w:t>s</w:t>
      </w:r>
      <w:r w:rsidR="00715878" w:rsidRPr="009512C7">
        <w:t xml:space="preserve"> audio</w:t>
      </w:r>
      <w:r w:rsidR="00CD7EC1" w:rsidRPr="009512C7">
        <w:t>s, plusieurs protocoles de communication et peut fonctionner en maitre ou esclave. Dans notre cas, le SAI transmet les données au CODEC via un bus série I2S. Ces données sont codées sur 16 bits avec une fréquence d’échantillonnage de 16kHz. Les données envoyées sont en stéréo. Pour ce faire, la donnée du 1</w:t>
      </w:r>
      <w:r w:rsidR="00CD7EC1" w:rsidRPr="009512C7">
        <w:rPr>
          <w:vertAlign w:val="superscript"/>
        </w:rPr>
        <w:t>er</w:t>
      </w:r>
      <w:r w:rsidR="00CD7EC1" w:rsidRPr="009512C7">
        <w:t xml:space="preserve"> canal est envoyée puis celle du second et ainsi de suite.</w:t>
      </w:r>
      <w:r w:rsidR="008F5396" w:rsidRPr="009512C7">
        <w:t xml:space="preserve"> De la même manière que précédemment, le DMA se charge d’envoyer les données au SAI de manière cyclique. Les données des microphones sont donc écrites dans la mémoire par un DMA, et en même temps un autre DMA les récupère pour les envoyer au SAI. </w:t>
      </w:r>
      <w:r w:rsidR="00CD7EC1" w:rsidRPr="009512C7">
        <w:t>L’ensemble des fonctions nécessaires</w:t>
      </w:r>
      <w:r w:rsidR="00807C68" w:rsidRPr="009512C7">
        <w:t xml:space="preserve"> pour l’écoute des données audios </w:t>
      </w:r>
      <w:r w:rsidR="00CD7EC1" w:rsidRPr="009512C7">
        <w:t>sont présent</w:t>
      </w:r>
      <w:r w:rsidR="00807C68" w:rsidRPr="009512C7">
        <w:t>es</w:t>
      </w:r>
      <w:r w:rsidR="00CD7EC1" w:rsidRPr="009512C7">
        <w:t xml:space="preserve"> dans le fichier « </w:t>
      </w:r>
      <w:r w:rsidR="00CD7EC1" w:rsidRPr="009512C7">
        <w:rPr>
          <w:i/>
          <w:iCs/>
        </w:rPr>
        <w:t>stm32f769i_discovery_audio.c</w:t>
      </w:r>
      <w:r w:rsidR="00CD7EC1" w:rsidRPr="009512C7">
        <w:t> »</w:t>
      </w:r>
      <w:r w:rsidR="00807C68" w:rsidRPr="009512C7">
        <w:t xml:space="preserve"> sous le nom de </w:t>
      </w:r>
      <w:bookmarkStart w:id="34" w:name="_Hlk184580411"/>
      <w:r w:rsidR="00807C68" w:rsidRPr="009512C7">
        <w:rPr>
          <w:i/>
          <w:iCs/>
        </w:rPr>
        <w:t>BSP</w:t>
      </w:r>
      <w:r w:rsidR="008F5396" w:rsidRPr="009512C7">
        <w:rPr>
          <w:i/>
          <w:iCs/>
        </w:rPr>
        <w:t>_AUDIO_OUT</w:t>
      </w:r>
      <w:bookmarkEnd w:id="34"/>
      <w:r w:rsidR="006C3B3B">
        <w:rPr>
          <w:i/>
          <w:iCs/>
        </w:rPr>
        <w:t xml:space="preserve"> (voir figure 9)</w:t>
      </w:r>
      <w:r w:rsidR="008F5396" w:rsidRPr="009512C7">
        <w:rPr>
          <w:i/>
          <w:iCs/>
        </w:rPr>
        <w:t>.</w:t>
      </w:r>
      <w:r w:rsidR="008F5396" w:rsidRPr="009512C7">
        <w:t xml:space="preserve"> </w:t>
      </w:r>
      <w:r w:rsidR="002F5A9F">
        <w:br w:type="page"/>
      </w:r>
    </w:p>
    <w:p w14:paraId="2629EA06" w14:textId="07A279F8" w:rsidR="0072551D" w:rsidRPr="009512C7" w:rsidRDefault="0072551D" w:rsidP="0072551D">
      <w:pPr>
        <w:pStyle w:val="Heading3"/>
      </w:pPr>
      <w:bookmarkStart w:id="35" w:name="_Toc191319493"/>
      <w:r w:rsidRPr="009512C7">
        <w:lastRenderedPageBreak/>
        <w:t>Traitement des signaux</w:t>
      </w:r>
      <w:bookmarkEnd w:id="35"/>
    </w:p>
    <w:p w14:paraId="3103C120" w14:textId="77777777" w:rsidR="00F84130" w:rsidRPr="009512C7" w:rsidRDefault="00F84130" w:rsidP="00F84130">
      <w:pPr>
        <w:ind w:firstLine="720"/>
        <w:rPr>
          <w:i/>
          <w:iCs/>
          <w:sz w:val="20"/>
          <w:szCs w:val="18"/>
        </w:rPr>
      </w:pPr>
      <w:hyperlink r:id="rId22" w:history="1">
        <w:r w:rsidRPr="009512C7">
          <w:rPr>
            <w:rStyle w:val="Hyperlink"/>
            <w:i/>
            <w:iCs/>
            <w:sz w:val="20"/>
            <w:szCs w:val="18"/>
          </w:rPr>
          <w:t>https://github.com/kiki442002/STM32_embeded_audio_classifier/tree/filtrage_feature</w:t>
        </w:r>
      </w:hyperlink>
    </w:p>
    <w:p w14:paraId="7814A40A" w14:textId="77777777" w:rsidR="00977854" w:rsidRPr="009512C7" w:rsidRDefault="00977854" w:rsidP="00F84130">
      <w:pPr>
        <w:ind w:firstLine="720"/>
        <w:rPr>
          <w:i/>
          <w:iCs/>
          <w:sz w:val="20"/>
          <w:szCs w:val="18"/>
        </w:rPr>
      </w:pPr>
    </w:p>
    <w:p w14:paraId="4AE61569" w14:textId="0B29ECB1" w:rsidR="00F84130" w:rsidRPr="009512C7" w:rsidRDefault="00B06E2D" w:rsidP="00703BA9">
      <w:pPr>
        <w:ind w:firstLine="720"/>
        <w:rPr>
          <w:sz w:val="20"/>
          <w:szCs w:val="18"/>
        </w:rPr>
      </w:pPr>
      <w:r w:rsidRPr="009512C7">
        <w:rPr>
          <w:noProof/>
        </w:rPr>
        <mc:AlternateContent>
          <mc:Choice Requires="wpg">
            <w:drawing>
              <wp:anchor distT="0" distB="0" distL="114300" distR="114300" simplePos="0" relativeHeight="251673600" behindDoc="0" locked="0" layoutInCell="1" allowOverlap="1" wp14:anchorId="0681FA74" wp14:editId="4371E7EB">
                <wp:simplePos x="0" y="0"/>
                <wp:positionH relativeFrom="column">
                  <wp:posOffset>-5080</wp:posOffset>
                </wp:positionH>
                <wp:positionV relativeFrom="paragraph">
                  <wp:posOffset>91440</wp:posOffset>
                </wp:positionV>
                <wp:extent cx="2277745" cy="2678430"/>
                <wp:effectExtent l="12700" t="12700" r="8255" b="13970"/>
                <wp:wrapSquare wrapText="bothSides"/>
                <wp:docPr id="946038037" name="Groupe 21"/>
                <wp:cNvGraphicFramePr/>
                <a:graphic xmlns:a="http://schemas.openxmlformats.org/drawingml/2006/main">
                  <a:graphicData uri="http://schemas.microsoft.com/office/word/2010/wordprocessingGroup">
                    <wpg:wgp>
                      <wpg:cNvGrpSpPr/>
                      <wpg:grpSpPr>
                        <a:xfrm>
                          <a:off x="0" y="0"/>
                          <a:ext cx="2277745" cy="2678430"/>
                          <a:chOff x="0" y="0"/>
                          <a:chExt cx="2278184" cy="2678743"/>
                        </a:xfrm>
                      </wpg:grpSpPr>
                      <pic:pic xmlns:pic="http://schemas.openxmlformats.org/drawingml/2006/picture">
                        <pic:nvPicPr>
                          <pic:cNvPr id="195260309" name="Imag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3300" cy="2531110"/>
                          </a:xfrm>
                          <a:prstGeom prst="rect">
                            <a:avLst/>
                          </a:prstGeom>
                          <a:ln>
                            <a:solidFill>
                              <a:schemeClr val="tx1"/>
                            </a:solidFill>
                          </a:ln>
                        </pic:spPr>
                      </pic:pic>
                      <wps:wsp>
                        <wps:cNvPr id="374517255" name="Zone de texte 1"/>
                        <wps:cNvSpPr txBox="1"/>
                        <wps:spPr>
                          <a:xfrm>
                            <a:off x="4884" y="2527969"/>
                            <a:ext cx="2273300" cy="150774"/>
                          </a:xfrm>
                          <a:prstGeom prst="rect">
                            <a:avLst/>
                          </a:prstGeom>
                          <a:solidFill>
                            <a:prstClr val="white"/>
                          </a:solidFill>
                          <a:ln>
                            <a:solidFill>
                              <a:schemeClr val="tx1"/>
                            </a:solidFill>
                          </a:ln>
                        </wps:spPr>
                        <wps:txbx>
                          <w:txbxContent>
                            <w:p w14:paraId="4B3FBCBF" w14:textId="059B2EDB" w:rsidR="00977854" w:rsidRPr="009D5CCF" w:rsidRDefault="00977854" w:rsidP="00DA77C0">
                              <w:pPr>
                                <w:pStyle w:val="Caption"/>
                                <w:jc w:val="center"/>
                                <w:rPr>
                                  <w:sz w:val="20"/>
                                </w:rPr>
                              </w:pPr>
                              <w:bookmarkStart w:id="36" w:name="_Toc191319515"/>
                              <w:r>
                                <w:t xml:space="preserve">Figure </w:t>
                              </w:r>
                              <w:r w:rsidR="00752A0F">
                                <w:fldChar w:fldCharType="begin"/>
                              </w:r>
                              <w:r w:rsidR="00752A0F">
                                <w:instrText xml:space="preserve"> SEQ Figure \* ARABIC </w:instrText>
                              </w:r>
                              <w:r w:rsidR="00752A0F">
                                <w:fldChar w:fldCharType="separate"/>
                              </w:r>
                              <w:r w:rsidR="004C1127">
                                <w:rPr>
                                  <w:noProof/>
                                </w:rPr>
                                <w:t>10</w:t>
                              </w:r>
                              <w:r w:rsidR="00752A0F">
                                <w:rPr>
                                  <w:noProof/>
                                </w:rPr>
                                <w:fldChar w:fldCharType="end"/>
                              </w:r>
                              <w:r>
                                <w:t xml:space="preserve"> Schéma de l'extraction des données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81FA74" id="Groupe 21" o:spid="_x0000_s1037" style="position:absolute;left:0;text-align:left;margin-left:-.4pt;margin-top:7.2pt;width:179.35pt;height:210.9pt;z-index:251673600;mso-height-relative:margin" coordsize="22781,267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">
                <v:shape id="Image 1" o:spid="_x0000_s1038" type="#_x0000_t75" style="position:absolute;width:22733;height:25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" stroked="t" strokecolor="black [3213]">
                  <v:imagedata r:id="rId24" o:title=""/>
                  <v:path arrowok="t"/>
                </v:shape>
                <v:shape id="_x0000_s1039" type="#_x0000_t202" style="position:absolute;left:48;top:25279;width:22733;height:1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" strokecolor="black [3213]">
                  <v:textbox inset="0,0,0,0">
                    <w:txbxContent>
                      <w:p w14:paraId="4B3FBCBF" w14:textId="059B2EDB" w:rsidR="00977854" w:rsidRPr="009D5CCF" w:rsidRDefault="00977854" w:rsidP="00DA77C0">
                        <w:pPr>
                          <w:pStyle w:val="Caption"/>
                          <w:jc w:val="center"/>
                          <w:rPr>
                            <w:sz w:val="20"/>
                          </w:rPr>
                        </w:pPr>
                        <w:bookmarkStart w:id="37" w:name="_Toc191319515"/>
                        <w:r>
                          <w:t xml:space="preserve">Figure </w:t>
                        </w:r>
                        <w:r w:rsidR="00752A0F">
                          <w:fldChar w:fldCharType="begin"/>
                        </w:r>
                        <w:r w:rsidR="00752A0F">
                          <w:instrText xml:space="preserve"> SEQ Figure \* ARABIC </w:instrText>
                        </w:r>
                        <w:r w:rsidR="00752A0F">
                          <w:fldChar w:fldCharType="separate"/>
                        </w:r>
                        <w:r w:rsidR="004C1127">
                          <w:rPr>
                            <w:noProof/>
                          </w:rPr>
                          <w:t>10</w:t>
                        </w:r>
                        <w:r w:rsidR="00752A0F">
                          <w:rPr>
                            <w:noProof/>
                          </w:rPr>
                          <w:fldChar w:fldCharType="end"/>
                        </w:r>
                        <w:r>
                          <w:t xml:space="preserve"> Schéma de l'extraction des données</w:t>
                        </w:r>
                        <w:bookmarkEnd w:id="37"/>
                      </w:p>
                    </w:txbxContent>
                  </v:textbox>
                </v:shape>
                <w10:wrap type="square"/>
              </v:group>
            </w:pict>
          </mc:Fallback>
        </mc:AlternateContent>
      </w:r>
      <w:r w:rsidR="00797854" w:rsidRPr="009512C7">
        <w:t xml:space="preserve">Le traitement des signaux pour le réseau neuronique suit la procédure introduite </w:t>
      </w:r>
      <w:r w:rsidR="00703BA9" w:rsidRPr="009512C7">
        <w:t>dans</w:t>
      </w:r>
      <w:r w:rsidR="00DA77C0" w:rsidRPr="009512C7">
        <w:t xml:space="preserve"> la thèse</w:t>
      </w:r>
      <w:r w:rsidR="00703BA9" w:rsidRPr="009512C7">
        <w:t xml:space="preserve"> dans la partie implémentation</w:t>
      </w:r>
      <w:r w:rsidR="00DA77C0" w:rsidRPr="009512C7">
        <w:t xml:space="preserve"> </w:t>
      </w:r>
      <w:sdt>
        <w:sdtPr>
          <w:id w:val="-1018000124"/>
          <w:citation/>
        </w:sdtPr>
        <w:sdtContent>
          <w:r w:rsidR="00DA77C0" w:rsidRPr="009512C7">
            <w:fldChar w:fldCharType="begin"/>
          </w:r>
          <w:r w:rsidR="00DA77C0" w:rsidRPr="009512C7">
            <w:instrText xml:space="preserve"> CITATION Amm23 \l 1036 </w:instrText>
          </w:r>
          <w:r w:rsidR="00DA77C0" w:rsidRPr="009512C7">
            <w:fldChar w:fldCharType="separate"/>
          </w:r>
          <w:r w:rsidR="00DA77C0" w:rsidRPr="009512C7">
            <w:rPr>
              <w:noProof/>
            </w:rPr>
            <w:t>(Ahmed, 2023)</w:t>
          </w:r>
          <w:r w:rsidR="00DA77C0" w:rsidRPr="009512C7">
            <w:fldChar w:fldCharType="end"/>
          </w:r>
        </w:sdtContent>
      </w:sdt>
      <w:r w:rsidR="00396F92" w:rsidRPr="009512C7">
        <w:t xml:space="preserve"> (</w:t>
      </w:r>
      <w:r w:rsidR="00396F92" w:rsidRPr="009512C7">
        <w:rPr>
          <w:i/>
          <w:iCs/>
        </w:rPr>
        <w:t>figure 11</w:t>
      </w:r>
      <w:r w:rsidR="00396F92" w:rsidRPr="009512C7">
        <w:t>)</w:t>
      </w:r>
      <w:r w:rsidR="00703BA9" w:rsidRPr="009512C7">
        <w:t>. Pour ce faire les données sont acquis</w:t>
      </w:r>
      <w:r w:rsidR="004049DB" w:rsidRPr="009512C7">
        <w:t>es</w:t>
      </w:r>
      <w:r w:rsidR="00703BA9" w:rsidRPr="009512C7">
        <w:t xml:space="preserve"> selon une fenêtre de 1024 échantillons en mono</w:t>
      </w:r>
      <w:r w:rsidR="00396F92" w:rsidRPr="009512C7">
        <w:t xml:space="preserve"> avec un recouvrement de 50% soit de 512 échantillons</w:t>
      </w:r>
      <w:r w:rsidR="00703BA9" w:rsidRPr="009512C7">
        <w:t>.</w:t>
      </w:r>
      <w:r w:rsidR="00396F92" w:rsidRPr="009512C7">
        <w:t xml:space="preserve"> Il y aura donc 512 nouveaux échantillons pour chaque nouvelle fenêtre, hormis la première.</w:t>
      </w:r>
      <w:r w:rsidR="00703BA9" w:rsidRPr="009512C7">
        <w:t xml:space="preserve"> Ces échantillons sont</w:t>
      </w:r>
      <w:r w:rsidRPr="009512C7">
        <w:t xml:space="preserve"> par la suite</w:t>
      </w:r>
      <w:r w:rsidR="00703BA9" w:rsidRPr="009512C7">
        <w:t xml:space="preserve"> </w:t>
      </w:r>
      <w:r w:rsidR="00066054" w:rsidRPr="009512C7">
        <w:t>multipliés</w:t>
      </w:r>
      <w:r w:rsidR="00703BA9" w:rsidRPr="009512C7">
        <w:t xml:space="preserve"> par les coefficients de </w:t>
      </w:r>
      <w:proofErr w:type="spellStart"/>
      <w:r w:rsidR="00703BA9" w:rsidRPr="009512C7">
        <w:t>Hanning</w:t>
      </w:r>
      <w:proofErr w:type="spellEnd"/>
      <w:r w:rsidR="00066054" w:rsidRPr="009512C7">
        <w:t xml:space="preserve"> : </w:t>
      </w:r>
    </w:p>
    <w:p w14:paraId="77D027B2" w14:textId="77777777" w:rsidR="00D65ACB" w:rsidRPr="009512C7" w:rsidRDefault="00396F92" w:rsidP="00C27E4E">
      <w:r w:rsidRPr="009512C7">
        <w:rPr>
          <w:noProof/>
          <w:sz w:val="20"/>
          <w:szCs w:val="18"/>
        </w:rPr>
        <w:drawing>
          <wp:anchor distT="0" distB="0" distL="114300" distR="114300" simplePos="0" relativeHeight="251674624" behindDoc="1" locked="0" layoutInCell="1" allowOverlap="1" wp14:anchorId="03DAE98F" wp14:editId="021D5394">
            <wp:simplePos x="0" y="0"/>
            <wp:positionH relativeFrom="column">
              <wp:posOffset>3566115</wp:posOffset>
            </wp:positionH>
            <wp:positionV relativeFrom="paragraph">
              <wp:posOffset>8510</wp:posOffset>
            </wp:positionV>
            <wp:extent cx="2377440" cy="408940"/>
            <wp:effectExtent l="0" t="0" r="0" b="0"/>
            <wp:wrapTight wrapText="bothSides">
              <wp:wrapPolygon edited="0">
                <wp:start x="0" y="0"/>
                <wp:lineTo x="0" y="20795"/>
                <wp:lineTo x="21462" y="20795"/>
                <wp:lineTo x="21462" y="0"/>
                <wp:lineTo x="0" y="0"/>
              </wp:wrapPolygon>
            </wp:wrapTight>
            <wp:docPr id="210928299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2990" name="Image 210928299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77440" cy="408940"/>
                    </a:xfrm>
                    <a:prstGeom prst="rect">
                      <a:avLst/>
                    </a:prstGeom>
                  </pic:spPr>
                </pic:pic>
              </a:graphicData>
            </a:graphic>
            <wp14:sizeRelH relativeFrom="page">
              <wp14:pctWidth>0</wp14:pctWidth>
            </wp14:sizeRelH>
            <wp14:sizeRelV relativeFrom="page">
              <wp14:pctHeight>0</wp14:pctHeight>
            </wp14:sizeRelV>
          </wp:anchor>
        </w:drawing>
      </w:r>
    </w:p>
    <w:p w14:paraId="078FCD9B" w14:textId="77777777" w:rsidR="00066054" w:rsidRPr="009512C7" w:rsidRDefault="00066054" w:rsidP="00C27E4E"/>
    <w:p w14:paraId="32CF6330" w14:textId="1D5E1E84" w:rsidR="00DC7640" w:rsidRPr="009512C7" w:rsidRDefault="00B06E2D" w:rsidP="00B63448">
      <w:r w:rsidRPr="009512C7">
        <w:rPr>
          <w:noProof/>
        </w:rPr>
        <mc:AlternateContent>
          <mc:Choice Requires="wpg">
            <w:drawing>
              <wp:anchor distT="0" distB="0" distL="114300" distR="114300" simplePos="0" relativeHeight="251678720" behindDoc="0" locked="0" layoutInCell="1" allowOverlap="1" wp14:anchorId="00C57280" wp14:editId="31C6562B">
                <wp:simplePos x="0" y="0"/>
                <wp:positionH relativeFrom="column">
                  <wp:posOffset>3757930</wp:posOffset>
                </wp:positionH>
                <wp:positionV relativeFrom="paragraph">
                  <wp:posOffset>118745</wp:posOffset>
                </wp:positionV>
                <wp:extent cx="2373630" cy="1957705"/>
                <wp:effectExtent l="12700" t="12700" r="13970" b="10795"/>
                <wp:wrapSquare wrapText="bothSides"/>
                <wp:docPr id="1037984491" name="Groupe 22"/>
                <wp:cNvGraphicFramePr/>
                <a:graphic xmlns:a="http://schemas.openxmlformats.org/drawingml/2006/main">
                  <a:graphicData uri="http://schemas.microsoft.com/office/word/2010/wordprocessingGroup">
                    <wpg:wgp>
                      <wpg:cNvGrpSpPr/>
                      <wpg:grpSpPr>
                        <a:xfrm>
                          <a:off x="0" y="0"/>
                          <a:ext cx="2373630" cy="1957705"/>
                          <a:chOff x="0" y="0"/>
                          <a:chExt cx="2373630" cy="1958197"/>
                        </a:xfrm>
                      </wpg:grpSpPr>
                      <pic:pic xmlns:pic="http://schemas.openxmlformats.org/drawingml/2006/picture">
                        <pic:nvPicPr>
                          <pic:cNvPr id="2061247529" name="Image 20"/>
                          <pic:cNvPicPr>
                            <a:picLocks noChangeAspect="1"/>
                          </pic:cNvPicPr>
                        </pic:nvPicPr>
                        <pic:blipFill rotWithShape="1">
                          <a:blip r:embed="rId26">
                            <a:extLst>
                              <a:ext uri="{28A0092B-C50C-407E-A947-70E740481C1C}">
                                <a14:useLocalDpi xmlns:a14="http://schemas.microsoft.com/office/drawing/2010/main" val="0"/>
                              </a:ext>
                            </a:extLst>
                          </a:blip>
                          <a:srcRect l="5505" t="7769" r="7077" b="3726"/>
                          <a:stretch/>
                        </pic:blipFill>
                        <pic:spPr bwMode="auto">
                          <a:xfrm>
                            <a:off x="0" y="0"/>
                            <a:ext cx="2373630" cy="1802130"/>
                          </a:xfrm>
                          <a:prstGeom prst="rect">
                            <a:avLst/>
                          </a:prstGeom>
                          <a:ln>
                            <a:solidFill>
                              <a:schemeClr val="tx1"/>
                            </a:solidFill>
                          </a:ln>
                          <a:extLst>
                            <a:ext uri="{53640926-AAD7-44D8-BBD7-CCE9431645EC}">
                              <a14:shadowObscured xmlns:a14="http://schemas.microsoft.com/office/drawing/2010/main"/>
                            </a:ext>
                          </a:extLst>
                        </pic:spPr>
                      </pic:pic>
                      <wps:wsp>
                        <wps:cNvPr id="1463569548" name="Zone de texte 1"/>
                        <wps:cNvSpPr txBox="1"/>
                        <wps:spPr>
                          <a:xfrm>
                            <a:off x="0" y="1802131"/>
                            <a:ext cx="2373630" cy="156066"/>
                          </a:xfrm>
                          <a:prstGeom prst="rect">
                            <a:avLst/>
                          </a:prstGeom>
                          <a:solidFill>
                            <a:prstClr val="white"/>
                          </a:solidFill>
                          <a:ln>
                            <a:solidFill>
                              <a:schemeClr val="tx1"/>
                            </a:solidFill>
                          </a:ln>
                        </wps:spPr>
                        <wps:txbx>
                          <w:txbxContent>
                            <w:p w14:paraId="05FC0A61" w14:textId="3B2422A6" w:rsidR="00B06E2D" w:rsidRPr="001D25FC" w:rsidRDefault="00B06E2D" w:rsidP="00B06E2D">
                              <w:pPr>
                                <w:pStyle w:val="Caption"/>
                                <w:jc w:val="center"/>
                                <w:rPr>
                                  <w:noProof/>
                                  <w:sz w:val="28"/>
                                </w:rPr>
                              </w:pPr>
                              <w:bookmarkStart w:id="38" w:name="_Toc191319516"/>
                              <w:r>
                                <w:t xml:space="preserve">Figure </w:t>
                              </w:r>
                              <w:r w:rsidR="00752A0F">
                                <w:fldChar w:fldCharType="begin"/>
                              </w:r>
                              <w:r w:rsidR="00752A0F">
                                <w:instrText xml:space="preserve"> SEQ Figure \* ARABIC </w:instrText>
                              </w:r>
                              <w:r w:rsidR="00752A0F">
                                <w:fldChar w:fldCharType="separate"/>
                              </w:r>
                              <w:r w:rsidR="004C1127">
                                <w:rPr>
                                  <w:noProof/>
                                </w:rPr>
                                <w:t>11</w:t>
                              </w:r>
                              <w:r w:rsidR="00752A0F">
                                <w:rPr>
                                  <w:noProof/>
                                </w:rPr>
                                <w:fldChar w:fldCharType="end"/>
                              </w:r>
                              <w:r>
                                <w:t xml:space="preserve"> Fenêtre de </w:t>
                              </w:r>
                              <w:proofErr w:type="spellStart"/>
                              <w:r>
                                <w:t>Hanning</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C57280" id="Groupe 22" o:spid="_x0000_s1040" style="position:absolute;left:0;text-align:left;margin-left:295.9pt;margin-top:9.35pt;width:186.9pt;height:154.15pt;z-index:251678720;mso-height-relative:margin" coordsize="23736,195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">
                <v:shape id="Image 20" o:spid="_x0000_s1041" type="#_x0000_t75" style="position:absolute;width:23736;height:180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" stroked="t" strokecolor="black [3213]">
                  <v:imagedata r:id="rId27" o:title="" croptop="5091f" cropbottom="2442f" cropleft="3608f" cropright="4638f"/>
                  <v:path arrowok="t"/>
                </v:shape>
                <v:shape id="_x0000_s1042" type="#_x0000_t202" style="position:absolute;top:18021;width:23736;height:1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" strokecolor="black [3213]">
                  <v:textbox inset="0,0,0,0">
                    <w:txbxContent>
                      <w:p w14:paraId="05FC0A61" w14:textId="3B2422A6" w:rsidR="00B06E2D" w:rsidRPr="001D25FC" w:rsidRDefault="00B06E2D" w:rsidP="00B06E2D">
                        <w:pPr>
                          <w:pStyle w:val="Caption"/>
                          <w:jc w:val="center"/>
                          <w:rPr>
                            <w:noProof/>
                            <w:sz w:val="28"/>
                          </w:rPr>
                        </w:pPr>
                        <w:bookmarkStart w:id="39" w:name="_Toc191319516"/>
                        <w:r>
                          <w:t xml:space="preserve">Figure </w:t>
                        </w:r>
                        <w:r w:rsidR="00752A0F">
                          <w:fldChar w:fldCharType="begin"/>
                        </w:r>
                        <w:r w:rsidR="00752A0F">
                          <w:instrText xml:space="preserve"> SEQ Figure \* ARABIC </w:instrText>
                        </w:r>
                        <w:r w:rsidR="00752A0F">
                          <w:fldChar w:fldCharType="separate"/>
                        </w:r>
                        <w:r w:rsidR="004C1127">
                          <w:rPr>
                            <w:noProof/>
                          </w:rPr>
                          <w:t>11</w:t>
                        </w:r>
                        <w:r w:rsidR="00752A0F">
                          <w:rPr>
                            <w:noProof/>
                          </w:rPr>
                          <w:fldChar w:fldCharType="end"/>
                        </w:r>
                        <w:r>
                          <w:t xml:space="preserve"> Fenêtre de </w:t>
                        </w:r>
                        <w:proofErr w:type="spellStart"/>
                        <w:r>
                          <w:t>Hanning</w:t>
                        </w:r>
                        <w:bookmarkEnd w:id="39"/>
                        <w:proofErr w:type="spellEnd"/>
                      </w:p>
                    </w:txbxContent>
                  </v:textbox>
                </v:shape>
                <w10:wrap type="square"/>
              </v:group>
            </w:pict>
          </mc:Fallback>
        </mc:AlternateContent>
      </w:r>
      <w:r w:rsidR="00066054" w:rsidRPr="009512C7">
        <w:t xml:space="preserve">La </w:t>
      </w:r>
      <w:r w:rsidR="00396F92" w:rsidRPr="009512C7">
        <w:t>fenêtre</w:t>
      </w:r>
      <w:r w:rsidR="00066054" w:rsidRPr="009512C7">
        <w:t xml:space="preserve"> de </w:t>
      </w:r>
      <w:proofErr w:type="spellStart"/>
      <w:r w:rsidR="00066054" w:rsidRPr="009512C7">
        <w:t>Hanning</w:t>
      </w:r>
      <w:proofErr w:type="spellEnd"/>
      <w:r w:rsidR="00066054" w:rsidRPr="009512C7">
        <w:t xml:space="preserve"> permet d’</w:t>
      </w:r>
      <w:r w:rsidR="00396F92" w:rsidRPr="009512C7">
        <w:t>éviter les effets de bords et de discontinuité lors du calcul de la transform</w:t>
      </w:r>
      <w:r w:rsidR="004049DB" w:rsidRPr="009512C7">
        <w:t>ée</w:t>
      </w:r>
      <w:r w:rsidR="00396F92" w:rsidRPr="009512C7">
        <w:t xml:space="preserve"> de </w:t>
      </w:r>
      <w:r w:rsidR="004049DB" w:rsidRPr="009512C7">
        <w:t>F</w:t>
      </w:r>
      <w:r w:rsidR="00396F92" w:rsidRPr="009512C7">
        <w:t xml:space="preserve">ourier dans le domaine fréquentiel. </w:t>
      </w:r>
      <w:r w:rsidRPr="009512C7">
        <w:t xml:space="preserve"> Une observation de l’application d’une fenêtre sur une sinusoïde a 1kHz peut être </w:t>
      </w:r>
      <w:r w:rsidR="00136587" w:rsidRPr="009512C7">
        <w:t>visualisé</w:t>
      </w:r>
      <w:r w:rsidR="004049DB" w:rsidRPr="009512C7">
        <w:t>e</w:t>
      </w:r>
      <w:r w:rsidR="00136587" w:rsidRPr="009512C7">
        <w:t xml:space="preserve"> </w:t>
      </w:r>
      <w:r w:rsidRPr="009512C7">
        <w:t xml:space="preserve">en </w:t>
      </w:r>
      <w:r w:rsidRPr="009512C7">
        <w:rPr>
          <w:i/>
          <w:iCs/>
        </w:rPr>
        <w:t>figure 12</w:t>
      </w:r>
      <w:r w:rsidRPr="009512C7">
        <w:t>.</w:t>
      </w:r>
      <w:r w:rsidR="00136587" w:rsidRPr="009512C7">
        <w:t xml:space="preserve">  </w:t>
      </w:r>
    </w:p>
    <w:p w14:paraId="591D04E6" w14:textId="60E568F6" w:rsidR="00FF153C" w:rsidRPr="009512C7" w:rsidRDefault="0018420F" w:rsidP="009E6552">
      <w:pPr>
        <w:ind w:firstLine="720"/>
      </w:pPr>
      <w:r w:rsidRPr="009512C7">
        <w:rPr>
          <w:noProof/>
        </w:rPr>
        <mc:AlternateContent>
          <mc:Choice Requires="wpg">
            <w:drawing>
              <wp:anchor distT="0" distB="0" distL="114300" distR="114300" simplePos="0" relativeHeight="251682816" behindDoc="0" locked="0" layoutInCell="1" allowOverlap="1" wp14:anchorId="20E48448" wp14:editId="79B36FFB">
                <wp:simplePos x="0" y="0"/>
                <wp:positionH relativeFrom="column">
                  <wp:posOffset>-9525</wp:posOffset>
                </wp:positionH>
                <wp:positionV relativeFrom="paragraph">
                  <wp:posOffset>2750266</wp:posOffset>
                </wp:positionV>
                <wp:extent cx="3292908" cy="911387"/>
                <wp:effectExtent l="12700" t="12700" r="9525" b="15875"/>
                <wp:wrapSquare wrapText="bothSides"/>
                <wp:docPr id="1574940731" name="Groupe 25"/>
                <wp:cNvGraphicFramePr/>
                <a:graphic xmlns:a="http://schemas.openxmlformats.org/drawingml/2006/main">
                  <a:graphicData uri="http://schemas.microsoft.com/office/word/2010/wordprocessingGroup">
                    <wpg:wgp>
                      <wpg:cNvGrpSpPr/>
                      <wpg:grpSpPr>
                        <a:xfrm>
                          <a:off x="0" y="0"/>
                          <a:ext cx="3292908" cy="911387"/>
                          <a:chOff x="0" y="0"/>
                          <a:chExt cx="3292908" cy="911387"/>
                        </a:xfrm>
                      </wpg:grpSpPr>
                      <pic:pic xmlns:pic="http://schemas.openxmlformats.org/drawingml/2006/picture">
                        <pic:nvPicPr>
                          <pic:cNvPr id="436952659" name="Imag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973" y="0"/>
                            <a:ext cx="3289935" cy="723265"/>
                          </a:xfrm>
                          <a:prstGeom prst="rect">
                            <a:avLst/>
                          </a:prstGeom>
                          <a:ln>
                            <a:solidFill>
                              <a:schemeClr val="tx1"/>
                            </a:solidFill>
                          </a:ln>
                        </pic:spPr>
                      </pic:pic>
                      <wps:wsp>
                        <wps:cNvPr id="68642555" name="Zone de texte 1"/>
                        <wps:cNvSpPr txBox="1"/>
                        <wps:spPr>
                          <a:xfrm>
                            <a:off x="0" y="726602"/>
                            <a:ext cx="3289935" cy="184785"/>
                          </a:xfrm>
                          <a:prstGeom prst="rect">
                            <a:avLst/>
                          </a:prstGeom>
                          <a:solidFill>
                            <a:prstClr val="white"/>
                          </a:solidFill>
                          <a:ln>
                            <a:solidFill>
                              <a:schemeClr val="tx1"/>
                            </a:solidFill>
                          </a:ln>
                        </wps:spPr>
                        <wps:txbx>
                          <w:txbxContent>
                            <w:p w14:paraId="3A019240" w14:textId="255B4A2B" w:rsidR="00041E21" w:rsidRPr="00521EF6" w:rsidRDefault="00041E21" w:rsidP="00041E21">
                              <w:pPr>
                                <w:pStyle w:val="Caption"/>
                                <w:jc w:val="center"/>
                                <w:rPr>
                                  <w:sz w:val="28"/>
                                </w:rPr>
                              </w:pPr>
                              <w:bookmarkStart w:id="40" w:name="_Toc191319517"/>
                              <w:r>
                                <w:t xml:space="preserve">Figure </w:t>
                              </w:r>
                              <w:r w:rsidR="00752A0F">
                                <w:fldChar w:fldCharType="begin"/>
                              </w:r>
                              <w:r w:rsidR="00752A0F">
                                <w:instrText xml:space="preserve"> SEQ Figure \* ARABIC </w:instrText>
                              </w:r>
                              <w:r w:rsidR="00752A0F">
                                <w:fldChar w:fldCharType="separate"/>
                              </w:r>
                              <w:r w:rsidR="004C1127">
                                <w:rPr>
                                  <w:noProof/>
                                </w:rPr>
                                <w:t>12</w:t>
                              </w:r>
                              <w:r w:rsidR="00752A0F">
                                <w:rPr>
                                  <w:noProof/>
                                </w:rPr>
                                <w:fldChar w:fldCharType="end"/>
                              </w:r>
                              <w:r>
                                <w:t xml:space="preserve"> Représentation du tableau de sortie de la FFT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0E48448" id="Groupe 25" o:spid="_x0000_s1043" style="position:absolute;left:0;text-align:left;margin-left:-.75pt;margin-top:216.55pt;width:259.3pt;height:71.75pt;z-index:251682816" coordsize="32929,9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">
                <v:shape id="Image 1" o:spid="_x0000_s1044" type="#_x0000_t75" style="position:absolute;left:29;width:32900;height:7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" stroked="t" strokecolor="black [3213]">
                  <v:imagedata r:id="rId29" o:title=""/>
                  <v:path arrowok="t"/>
                </v:shape>
                <v:shape id="_x0000_s1045" type="#_x0000_t202" style="position:absolute;top:7266;width:32899;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" strokecolor="black [3213]">
                  <v:textbox inset="0,0,0,0">
                    <w:txbxContent>
                      <w:p w14:paraId="3A019240" w14:textId="255B4A2B" w:rsidR="00041E21" w:rsidRPr="00521EF6" w:rsidRDefault="00041E21" w:rsidP="00041E21">
                        <w:pPr>
                          <w:pStyle w:val="Caption"/>
                          <w:jc w:val="center"/>
                          <w:rPr>
                            <w:sz w:val="28"/>
                          </w:rPr>
                        </w:pPr>
                        <w:bookmarkStart w:id="41" w:name="_Toc191319517"/>
                        <w:r>
                          <w:t xml:space="preserve">Figure </w:t>
                        </w:r>
                        <w:r w:rsidR="00752A0F">
                          <w:fldChar w:fldCharType="begin"/>
                        </w:r>
                        <w:r w:rsidR="00752A0F">
                          <w:instrText xml:space="preserve"> SEQ Figure \* ARABIC </w:instrText>
                        </w:r>
                        <w:r w:rsidR="00752A0F">
                          <w:fldChar w:fldCharType="separate"/>
                        </w:r>
                        <w:r w:rsidR="004C1127">
                          <w:rPr>
                            <w:noProof/>
                          </w:rPr>
                          <w:t>12</w:t>
                        </w:r>
                        <w:r w:rsidR="00752A0F">
                          <w:rPr>
                            <w:noProof/>
                          </w:rPr>
                          <w:fldChar w:fldCharType="end"/>
                        </w:r>
                        <w:r>
                          <w:t xml:space="preserve"> Représentation du tableau de sortie de la FFT</w:t>
                        </w:r>
                        <w:bookmarkEnd w:id="41"/>
                      </w:p>
                    </w:txbxContent>
                  </v:textbox>
                </v:shape>
                <w10:wrap type="square"/>
              </v:group>
            </w:pict>
          </mc:Fallback>
        </mc:AlternateContent>
      </w:r>
      <w:r w:rsidR="00136587" w:rsidRPr="009512C7">
        <w:t xml:space="preserve">Une fois l’application de la fenêtre de </w:t>
      </w:r>
      <w:proofErr w:type="spellStart"/>
      <w:r w:rsidR="00136587" w:rsidRPr="009512C7">
        <w:t>Hanning</w:t>
      </w:r>
      <w:proofErr w:type="spellEnd"/>
      <w:r w:rsidR="00136587" w:rsidRPr="009512C7">
        <w:t xml:space="preserve"> effectué</w:t>
      </w:r>
      <w:r w:rsidR="004049DB" w:rsidRPr="009512C7">
        <w:t>e</w:t>
      </w:r>
      <w:r w:rsidR="00136587" w:rsidRPr="009512C7">
        <w:t xml:space="preserve">, il faut calculer la FFT. </w:t>
      </w:r>
      <w:r w:rsidR="00DC7640" w:rsidRPr="009512C7">
        <w:t>L</w:t>
      </w:r>
      <w:r w:rsidR="00136587" w:rsidRPr="009512C7">
        <w:t>es signaux sont réels et non complexe</w:t>
      </w:r>
      <w:r w:rsidR="00DC7640" w:rsidRPr="009512C7">
        <w:t>s</w:t>
      </w:r>
      <w:r w:rsidR="00136587" w:rsidRPr="009512C7">
        <w:t xml:space="preserve">, </w:t>
      </w:r>
      <w:r w:rsidR="00DC7640" w:rsidRPr="009512C7">
        <w:t>on</w:t>
      </w:r>
      <w:r w:rsidR="00136587" w:rsidRPr="009512C7">
        <w:t xml:space="preserve"> </w:t>
      </w:r>
      <w:r w:rsidR="00DC7640" w:rsidRPr="009512C7">
        <w:t>sait</w:t>
      </w:r>
      <w:r w:rsidR="00136587" w:rsidRPr="009512C7">
        <w:t xml:space="preserve"> donc que la FFT sera symétrique selon </w:t>
      </w:r>
      <w:r w:rsidR="003D2834" w:rsidRPr="009512C7">
        <w:t>la fréquence nul</w:t>
      </w:r>
      <w:r w:rsidR="0053544F" w:rsidRPr="009512C7">
        <w:t>le</w:t>
      </w:r>
      <w:r w:rsidR="003D2834" w:rsidRPr="009512C7">
        <w:t>. J’ai donc décid</w:t>
      </w:r>
      <w:r w:rsidR="009E6552" w:rsidRPr="009512C7">
        <w:t>é</w:t>
      </w:r>
      <w:r w:rsidR="003D2834" w:rsidRPr="009512C7">
        <w:t xml:space="preserve"> de calculer la RFTT qui est une optimisation de la FFT classique en prenant en compte les optimisations possible grâce aux signaux réels. Pour ce faire, j’ai importé la bibliothèque CMSIS-DSP de ARM. Cette bibliothèque possède une fonction permettant de calculer la FFT sur des signaux réels codé</w:t>
      </w:r>
      <w:r w:rsidR="004049DB" w:rsidRPr="009512C7">
        <w:t>s</w:t>
      </w:r>
      <w:r w:rsidR="003D2834" w:rsidRPr="009512C7">
        <w:t xml:space="preserve"> en float32 nommés </w:t>
      </w:r>
      <w:r w:rsidR="003D2834" w:rsidRPr="009512C7">
        <w:rPr>
          <w:i/>
          <w:iCs/>
        </w:rPr>
        <w:t>« arm_rfft_fast_f32</w:t>
      </w:r>
      <w:r w:rsidR="003D2834" w:rsidRPr="009512C7">
        <w:t> »</w:t>
      </w:r>
      <w:r w:rsidR="00B63448" w:rsidRPr="009512C7">
        <w:t>. Cette fonction prend en paramètre une structure qui peut être initialis</w:t>
      </w:r>
      <w:r w:rsidR="00345C31" w:rsidRPr="009512C7">
        <w:t>é</w:t>
      </w:r>
      <w:r w:rsidR="004049DB" w:rsidRPr="009512C7">
        <w:t>e</w:t>
      </w:r>
      <w:r w:rsidR="00B63448" w:rsidRPr="009512C7">
        <w:t xml:space="preserve"> via la fonction « </w:t>
      </w:r>
      <w:r w:rsidR="00B63448" w:rsidRPr="009512C7">
        <w:rPr>
          <w:i/>
          <w:iCs/>
        </w:rPr>
        <w:t>arm_rfft_fast_init_f32</w:t>
      </w:r>
      <w:r w:rsidR="00B63448" w:rsidRPr="009512C7">
        <w:t> »</w:t>
      </w:r>
      <w:r w:rsidR="00B63448" w:rsidRPr="009512C7">
        <w:rPr>
          <w:i/>
          <w:iCs/>
        </w:rPr>
        <w:t xml:space="preserve"> </w:t>
      </w:r>
      <w:r w:rsidR="00B63448" w:rsidRPr="009512C7">
        <w:t>avec la taille du signal d’entré</w:t>
      </w:r>
      <w:r w:rsidR="004049DB" w:rsidRPr="009512C7">
        <w:t>e</w:t>
      </w:r>
      <w:r w:rsidR="00B63448" w:rsidRPr="009512C7">
        <w:t>, mais aussi les buffers d’entré</w:t>
      </w:r>
      <w:r w:rsidR="004049DB" w:rsidRPr="009512C7">
        <w:t>e</w:t>
      </w:r>
      <w:r w:rsidR="00B63448" w:rsidRPr="009512C7">
        <w:t xml:space="preserve"> et de sortie des données. </w:t>
      </w:r>
      <w:r w:rsidR="001E5982" w:rsidRPr="009512C7">
        <w:t xml:space="preserve"> Cette fonction retourne 513 nombres complexe</w:t>
      </w:r>
      <w:r w:rsidR="00FF153C" w:rsidRPr="009512C7">
        <w:t>s</w:t>
      </w:r>
      <w:r w:rsidR="001E5982" w:rsidRPr="009512C7">
        <w:t xml:space="preserve"> selon un codage particulier. </w:t>
      </w:r>
      <w:r w:rsidR="00FF153C" w:rsidRPr="009512C7">
        <w:t>En effet, les nombres sont codé</w:t>
      </w:r>
      <w:r w:rsidR="004049DB" w:rsidRPr="009512C7">
        <w:t>s</w:t>
      </w:r>
      <w:r w:rsidR="00FF153C" w:rsidRPr="009512C7">
        <w:t xml:space="preserve"> à l’aide de deux flottants, le premier pour la partie réelle et le second pour l</w:t>
      </w:r>
      <w:r w:rsidR="004049DB" w:rsidRPr="009512C7">
        <w:t>a</w:t>
      </w:r>
      <w:r w:rsidR="00FF153C" w:rsidRPr="009512C7">
        <w:t xml:space="preserve"> parti</w:t>
      </w:r>
      <w:r w:rsidR="004049DB" w:rsidRPr="009512C7">
        <w:t>e</w:t>
      </w:r>
      <w:r w:rsidR="00FF153C" w:rsidRPr="009512C7">
        <w:t xml:space="preserve"> imaginaire. Cependant, </w:t>
      </w:r>
      <w:r w:rsidR="002B65E1" w:rsidRPr="009512C7">
        <w:t xml:space="preserve">les deux premières </w:t>
      </w:r>
      <w:r w:rsidR="002B65E1" w:rsidRPr="009512C7">
        <w:lastRenderedPageBreak/>
        <w:t>cases</w:t>
      </w:r>
      <w:r w:rsidR="00FF153C" w:rsidRPr="009512C7">
        <w:t xml:space="preserve"> de ce tableau de sortie</w:t>
      </w:r>
      <w:r w:rsidR="004049DB" w:rsidRPr="009512C7">
        <w:t>,</w:t>
      </w:r>
      <w:r w:rsidR="00FF153C" w:rsidRPr="009512C7">
        <w:t xml:space="preserve"> réservé</w:t>
      </w:r>
      <w:r w:rsidR="004049DB" w:rsidRPr="009512C7">
        <w:t>es</w:t>
      </w:r>
      <w:r w:rsidR="00FF153C" w:rsidRPr="009512C7">
        <w:t xml:space="preserve"> normalement pour le complexe à la fréquence nul</w:t>
      </w:r>
      <w:r w:rsidR="009F163C" w:rsidRPr="009512C7">
        <w:t>le</w:t>
      </w:r>
      <w:r w:rsidR="00FF153C" w:rsidRPr="009512C7">
        <w:t xml:space="preserve"> sont utilisées pour indiquer </w:t>
      </w:r>
      <w:r w:rsidR="002B65E1" w:rsidRPr="009512C7">
        <w:t xml:space="preserve">la valeur réelle de la fréquence nulle et de </w:t>
      </w:r>
      <w:proofErr w:type="spellStart"/>
      <w:r w:rsidR="002B65E1" w:rsidRPr="009512C7">
        <w:t>f</w:t>
      </w:r>
      <w:r w:rsidR="002B65E1" w:rsidRPr="009512C7">
        <w:rPr>
          <w:vertAlign w:val="subscript"/>
        </w:rPr>
        <w:t>e</w:t>
      </w:r>
      <w:proofErr w:type="spellEnd"/>
      <w:r w:rsidR="002B65E1" w:rsidRPr="009512C7">
        <w:t>/2</w:t>
      </w:r>
      <w:r w:rsidR="00F32C93" w:rsidRPr="009512C7">
        <w:t xml:space="preserve"> (</w:t>
      </w:r>
      <w:r w:rsidR="00F32C93" w:rsidRPr="009512C7">
        <w:rPr>
          <w:i/>
          <w:iCs/>
        </w:rPr>
        <w:t>figure 13</w:t>
      </w:r>
      <w:r w:rsidR="00F32C93" w:rsidRPr="009512C7">
        <w:t>)</w:t>
      </w:r>
      <w:r w:rsidR="002B65E1" w:rsidRPr="009512C7">
        <w:t>. En effet, si le signal est réel alors pour ces deux fréquences la partie imaginaire sera nulle. Cela permet de trouver en sortie un tableau équivalent en taille au tableau d’entré</w:t>
      </w:r>
      <w:r w:rsidR="004049DB" w:rsidRPr="009512C7">
        <w:t>e</w:t>
      </w:r>
      <w:r w:rsidR="00041E21" w:rsidRPr="009512C7">
        <w:t xml:space="preserve"> pour plus de commodité</w:t>
      </w:r>
      <w:r w:rsidR="002B65E1" w:rsidRPr="009512C7">
        <w:t xml:space="preserve">.  </w:t>
      </w:r>
    </w:p>
    <w:p w14:paraId="4951CAF0" w14:textId="20F87F11" w:rsidR="00A26A12" w:rsidRPr="009512C7" w:rsidRDefault="00041E21" w:rsidP="00A26A12">
      <w:r w:rsidRPr="009512C7">
        <w:tab/>
        <w:t>Le calcul de la densité spectrale d’énergie s’effectue en calculant le module au carré des nombres complexes. Une fonction de la librairie CMSIS-DSP permet d’effectuer cela</w:t>
      </w:r>
      <w:r w:rsidR="00A26A12" w:rsidRPr="009512C7">
        <w:t xml:space="preserve"> «</w:t>
      </w:r>
      <w:r w:rsidR="00A26A12" w:rsidRPr="009512C7">
        <w:rPr>
          <w:i/>
          <w:iCs/>
        </w:rPr>
        <w:t xml:space="preserve"> arm_cmplx_mag_squared_f32</w:t>
      </w:r>
      <w:r w:rsidR="00A26A12" w:rsidRPr="009512C7">
        <w:t> »</w:t>
      </w:r>
      <w:r w:rsidR="001D0EA5" w:rsidRPr="009512C7">
        <w:t>. Cependant, cette fonction n’est pas adaptée au tableau de sortie de la FFT. En effet, les données des complexes doivent être arrangées de la manière suivante partie réelle puis partie imaginaire. Il faut donc omettre les deux premières cases du tableau et diminuer la taille de nombre de complexe</w:t>
      </w:r>
      <w:r w:rsidR="006D1F61" w:rsidRPr="009512C7">
        <w:t>s</w:t>
      </w:r>
      <w:r w:rsidR="001D0EA5" w:rsidRPr="009512C7">
        <w:t xml:space="preserve"> pour qu’elle corresponde à 511. Il est ensuite possible de calculer les modules aux carrées des complexes via cette fonction. Pour la fréquence nulle et </w:t>
      </w:r>
      <w:proofErr w:type="spellStart"/>
      <w:r w:rsidR="001D0EA5" w:rsidRPr="009512C7">
        <w:t>f</w:t>
      </w:r>
      <w:r w:rsidR="001D0EA5" w:rsidRPr="009512C7">
        <w:rPr>
          <w:vertAlign w:val="subscript"/>
        </w:rPr>
        <w:t>e</w:t>
      </w:r>
      <w:proofErr w:type="spellEnd"/>
      <w:r w:rsidR="001D0EA5" w:rsidRPr="009512C7">
        <w:t xml:space="preserve">/2, il suffit de multiplier </w:t>
      </w:r>
      <w:r w:rsidR="006D1F61" w:rsidRPr="009512C7">
        <w:t>ces</w:t>
      </w:r>
      <w:r w:rsidR="001D0EA5" w:rsidRPr="009512C7">
        <w:t xml:space="preserve"> valeur</w:t>
      </w:r>
      <w:r w:rsidR="006D1F61" w:rsidRPr="009512C7">
        <w:t>s</w:t>
      </w:r>
      <w:r w:rsidR="001D0EA5" w:rsidRPr="009512C7">
        <w:t xml:space="preserve"> par elle-même afin de les </w:t>
      </w:r>
      <w:r w:rsidR="0018420F" w:rsidRPr="009512C7">
        <w:rPr>
          <w:noProof/>
        </w:rPr>
        <mc:AlternateContent>
          <mc:Choice Requires="wpg">
            <w:drawing>
              <wp:anchor distT="0" distB="0" distL="114300" distR="114300" simplePos="0" relativeHeight="251686912" behindDoc="0" locked="0" layoutInCell="1" allowOverlap="1" wp14:anchorId="73DBE85E" wp14:editId="566E4579">
                <wp:simplePos x="0" y="0"/>
                <wp:positionH relativeFrom="column">
                  <wp:posOffset>22225</wp:posOffset>
                </wp:positionH>
                <wp:positionV relativeFrom="paragraph">
                  <wp:posOffset>177800</wp:posOffset>
                </wp:positionV>
                <wp:extent cx="3403600" cy="2856865"/>
                <wp:effectExtent l="12700" t="12700" r="12700" b="13335"/>
                <wp:wrapSquare wrapText="bothSides"/>
                <wp:docPr id="372005290" name="Groupe 24"/>
                <wp:cNvGraphicFramePr/>
                <a:graphic xmlns:a="http://schemas.openxmlformats.org/drawingml/2006/main">
                  <a:graphicData uri="http://schemas.microsoft.com/office/word/2010/wordprocessingGroup">
                    <wpg:wgp>
                      <wpg:cNvGrpSpPr/>
                      <wpg:grpSpPr>
                        <a:xfrm>
                          <a:off x="0" y="0"/>
                          <a:ext cx="3403600" cy="2856865"/>
                          <a:chOff x="142943" y="162398"/>
                          <a:chExt cx="3404682" cy="2856975"/>
                        </a:xfrm>
                      </wpg:grpSpPr>
                      <pic:pic xmlns:pic="http://schemas.openxmlformats.org/drawingml/2006/picture">
                        <pic:nvPicPr>
                          <pic:cNvPr id="757946794" name="Image 23"/>
                          <pic:cNvPicPr>
                            <a:picLocks noChangeAspect="1"/>
                          </pic:cNvPicPr>
                        </pic:nvPicPr>
                        <pic:blipFill rotWithShape="1">
                          <a:blip r:embed="rId30">
                            <a:extLst>
                              <a:ext uri="{28A0092B-C50C-407E-A947-70E740481C1C}">
                                <a14:useLocalDpi xmlns:a14="http://schemas.microsoft.com/office/drawing/2010/main" val="0"/>
                              </a:ext>
                            </a:extLst>
                          </a:blip>
                          <a:srcRect l="3801" t="5758" r="5676"/>
                          <a:stretch/>
                        </pic:blipFill>
                        <pic:spPr>
                          <a:xfrm>
                            <a:off x="142943" y="162398"/>
                            <a:ext cx="3404682" cy="2658272"/>
                          </a:xfrm>
                          <a:prstGeom prst="rect">
                            <a:avLst/>
                          </a:prstGeom>
                          <a:ln>
                            <a:solidFill>
                              <a:schemeClr val="tx1"/>
                            </a:solidFill>
                          </a:ln>
                        </pic:spPr>
                      </pic:pic>
                      <wps:wsp>
                        <wps:cNvPr id="939787400" name="Zone de texte 1"/>
                        <wps:cNvSpPr txBox="1"/>
                        <wps:spPr>
                          <a:xfrm>
                            <a:off x="142943" y="2820523"/>
                            <a:ext cx="3404682" cy="198850"/>
                          </a:xfrm>
                          <a:prstGeom prst="rect">
                            <a:avLst/>
                          </a:prstGeom>
                          <a:solidFill>
                            <a:prstClr val="white"/>
                          </a:solidFill>
                          <a:ln>
                            <a:solidFill>
                              <a:schemeClr val="tx1"/>
                            </a:solidFill>
                          </a:ln>
                        </wps:spPr>
                        <wps:txbx>
                          <w:txbxContent>
                            <w:p w14:paraId="67456712" w14:textId="71E32CCD" w:rsidR="0018420F" w:rsidRPr="00F44475" w:rsidRDefault="0018420F" w:rsidP="0018420F">
                              <w:pPr>
                                <w:pStyle w:val="Caption"/>
                                <w:jc w:val="center"/>
                                <w:rPr>
                                  <w:sz w:val="28"/>
                                </w:rPr>
                              </w:pPr>
                              <w:bookmarkStart w:id="42" w:name="_Toc191319518"/>
                              <w:r>
                                <w:t xml:space="preserve">Figure </w:t>
                              </w:r>
                              <w:r w:rsidR="00752A0F">
                                <w:fldChar w:fldCharType="begin"/>
                              </w:r>
                              <w:r w:rsidR="00752A0F">
                                <w:instrText xml:space="preserve"> SEQ Figure \* ARABIC </w:instrText>
                              </w:r>
                              <w:r w:rsidR="00752A0F">
                                <w:fldChar w:fldCharType="separate"/>
                              </w:r>
                              <w:r w:rsidR="004C1127">
                                <w:rPr>
                                  <w:noProof/>
                                </w:rPr>
                                <w:t>13</w:t>
                              </w:r>
                              <w:r w:rsidR="00752A0F">
                                <w:rPr>
                                  <w:noProof/>
                                </w:rPr>
                                <w:fldChar w:fldCharType="end"/>
                              </w:r>
                              <w:r>
                                <w:t xml:space="preserve"> Visualisation d'une DSE simulé</w:t>
                              </w:r>
                              <w:r w:rsidR="006D1F61">
                                <w:t>e</w:t>
                              </w:r>
                              <w:r>
                                <w:t xml:space="preserve"> avec plusieurs sinus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BE85E" id="Groupe 24" o:spid="_x0000_s1046" style="position:absolute;left:0;text-align:left;margin-left:1.75pt;margin-top:14pt;width:268pt;height:224.95pt;z-index:251686912;mso-width-relative:margin;mso-height-relative:margin" coordorigin="1429,1623" coordsize="34046,28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">
                <v:shape id="Image 23" o:spid="_x0000_s1047" type="#_x0000_t75" style="position:absolute;left:1429;top:1623;width:34047;height:26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" stroked="t" strokecolor="black [3213]">
                  <v:imagedata r:id="rId31" o:title="" croptop="3774f" cropleft="2491f" cropright="3720f"/>
                  <v:path arrowok="t"/>
                </v:shape>
                <v:shape id="_x0000_s1048" type="#_x0000_t202" style="position:absolute;left:1429;top:28205;width:34047;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" strokecolor="black [3213]">
                  <v:textbox inset="0,0,0,0">
                    <w:txbxContent>
                      <w:p w14:paraId="67456712" w14:textId="71E32CCD" w:rsidR="0018420F" w:rsidRPr="00F44475" w:rsidRDefault="0018420F" w:rsidP="0018420F">
                        <w:pPr>
                          <w:pStyle w:val="Caption"/>
                          <w:jc w:val="center"/>
                          <w:rPr>
                            <w:sz w:val="28"/>
                          </w:rPr>
                        </w:pPr>
                        <w:bookmarkStart w:id="43" w:name="_Toc191319518"/>
                        <w:r>
                          <w:t xml:space="preserve">Figure </w:t>
                        </w:r>
                        <w:r w:rsidR="00752A0F">
                          <w:fldChar w:fldCharType="begin"/>
                        </w:r>
                        <w:r w:rsidR="00752A0F">
                          <w:instrText xml:space="preserve"> SEQ Figure \* ARABIC </w:instrText>
                        </w:r>
                        <w:r w:rsidR="00752A0F">
                          <w:fldChar w:fldCharType="separate"/>
                        </w:r>
                        <w:r w:rsidR="004C1127">
                          <w:rPr>
                            <w:noProof/>
                          </w:rPr>
                          <w:t>13</w:t>
                        </w:r>
                        <w:r w:rsidR="00752A0F">
                          <w:rPr>
                            <w:noProof/>
                          </w:rPr>
                          <w:fldChar w:fldCharType="end"/>
                        </w:r>
                        <w:r>
                          <w:t xml:space="preserve"> Visualisation d'une DSE simulé</w:t>
                        </w:r>
                        <w:r w:rsidR="006D1F61">
                          <w:t>e</w:t>
                        </w:r>
                        <w:r>
                          <w:t xml:space="preserve"> avec plusieurs sinus</w:t>
                        </w:r>
                        <w:bookmarkEnd w:id="43"/>
                      </w:p>
                    </w:txbxContent>
                  </v:textbox>
                </v:shape>
                <w10:wrap type="square"/>
              </v:group>
            </w:pict>
          </mc:Fallback>
        </mc:AlternateContent>
      </w:r>
      <w:r w:rsidR="001D0EA5" w:rsidRPr="009512C7">
        <w:t>élev</w:t>
      </w:r>
      <w:r w:rsidR="006D1F61" w:rsidRPr="009512C7">
        <w:t>er</w:t>
      </w:r>
      <w:r w:rsidR="001D0EA5" w:rsidRPr="009512C7">
        <w:t xml:space="preserve"> aux carrés pour obtenir leur module au carré. En plaçant la donnée de la fréquence nulle au début et celle de </w:t>
      </w:r>
      <w:proofErr w:type="spellStart"/>
      <w:r w:rsidR="001D0EA5" w:rsidRPr="009512C7">
        <w:t>f</w:t>
      </w:r>
      <w:r w:rsidR="001D0EA5" w:rsidRPr="009512C7">
        <w:rPr>
          <w:vertAlign w:val="subscript"/>
        </w:rPr>
        <w:t>e</w:t>
      </w:r>
      <w:proofErr w:type="spellEnd"/>
      <w:r w:rsidR="001D0EA5" w:rsidRPr="009512C7">
        <w:t xml:space="preserve">/2 à la fin, nous obtenons </w:t>
      </w:r>
      <w:r w:rsidR="0018420F" w:rsidRPr="009512C7">
        <w:t>le tableau</w:t>
      </w:r>
      <w:r w:rsidR="001D0EA5" w:rsidRPr="009512C7">
        <w:t xml:space="preserve"> de la DSE final</w:t>
      </w:r>
      <w:r w:rsidR="0018420F" w:rsidRPr="009512C7">
        <w:t xml:space="preserve"> (</w:t>
      </w:r>
      <w:r w:rsidR="0018420F" w:rsidRPr="009512C7">
        <w:rPr>
          <w:i/>
          <w:iCs/>
        </w:rPr>
        <w:t>figure 14</w:t>
      </w:r>
      <w:r w:rsidR="0018420F" w:rsidRPr="009512C7">
        <w:t>)</w:t>
      </w:r>
      <w:r w:rsidR="001D0EA5" w:rsidRPr="009512C7">
        <w:t>.</w:t>
      </w:r>
      <w:r w:rsidR="00337156" w:rsidRPr="009512C7">
        <w:t xml:space="preserve"> Normalement, il est nécessaire de calculer la densité spectrale de puissance pour y calculer les coefficients Mel par la suite. Cependant pour calculer la DSP, il est nécessaire de diviser la DSE par l</w:t>
      </w:r>
      <w:r w:rsidR="005F0FDF" w:rsidRPr="009512C7">
        <w:t xml:space="preserve">e temps d’échantillonnage afin de normaliser les données et obtenir une amplitude en </w:t>
      </w:r>
      <w:r w:rsidR="006A1380" w:rsidRPr="009512C7">
        <w:t>watt</w:t>
      </w:r>
      <w:r w:rsidR="00245E5B" w:rsidRPr="009512C7">
        <w:t xml:space="preserve">. Dans notre cas, nous diviserons plus tard la DSE par </w:t>
      </w:r>
      <w:r w:rsidR="0049059A" w:rsidRPr="009512C7">
        <w:t>le nombre</w:t>
      </w:r>
      <w:r w:rsidR="00245E5B" w:rsidRPr="009512C7">
        <w:t xml:space="preserve"> d’échantillon</w:t>
      </w:r>
      <w:r w:rsidR="0049059A" w:rsidRPr="009512C7">
        <w:t>s</w:t>
      </w:r>
      <w:r w:rsidR="00245E5B" w:rsidRPr="009512C7">
        <w:t xml:space="preserve"> pour obtenir une quantité d’énergie par échantillon ce qui est relativement similaire mais indépendant de la fréquence d’échantillonnage, permettant d’obtenir </w:t>
      </w:r>
      <w:r w:rsidR="00C41E3E" w:rsidRPr="009512C7">
        <w:t xml:space="preserve">tout de même </w:t>
      </w:r>
      <w:r w:rsidR="00245E5B" w:rsidRPr="009512C7">
        <w:t xml:space="preserve">une DSP. </w:t>
      </w:r>
      <w:r w:rsidR="005F0FDF" w:rsidRPr="009512C7">
        <w:t xml:space="preserve"> </w:t>
      </w:r>
    </w:p>
    <w:p w14:paraId="61E33BCB" w14:textId="19BEEC8F" w:rsidR="006A0E5E" w:rsidRPr="009512C7" w:rsidRDefault="00844BBA" w:rsidP="00C27E4E">
      <w:r w:rsidRPr="009512C7">
        <w:rPr>
          <w:noProof/>
        </w:rPr>
        <w:lastRenderedPageBreak/>
        <mc:AlternateContent>
          <mc:Choice Requires="wpg">
            <w:drawing>
              <wp:anchor distT="0" distB="0" distL="114300" distR="114300" simplePos="0" relativeHeight="251691008" behindDoc="0" locked="0" layoutInCell="1" allowOverlap="1" wp14:anchorId="5F6C1F60" wp14:editId="22B0CD7D">
                <wp:simplePos x="0" y="0"/>
                <wp:positionH relativeFrom="column">
                  <wp:posOffset>2463800</wp:posOffset>
                </wp:positionH>
                <wp:positionV relativeFrom="paragraph">
                  <wp:posOffset>656387</wp:posOffset>
                </wp:positionV>
                <wp:extent cx="3501390" cy="2418715"/>
                <wp:effectExtent l="12700" t="12700" r="16510" b="6985"/>
                <wp:wrapSquare wrapText="bothSides"/>
                <wp:docPr id="1097333215" name="Groupe 27"/>
                <wp:cNvGraphicFramePr/>
                <a:graphic xmlns:a="http://schemas.openxmlformats.org/drawingml/2006/main">
                  <a:graphicData uri="http://schemas.microsoft.com/office/word/2010/wordprocessingGroup">
                    <wpg:wgp>
                      <wpg:cNvGrpSpPr/>
                      <wpg:grpSpPr>
                        <a:xfrm>
                          <a:off x="0" y="0"/>
                          <a:ext cx="3501390" cy="2418715"/>
                          <a:chOff x="0" y="0"/>
                          <a:chExt cx="3501390" cy="2420877"/>
                        </a:xfrm>
                      </wpg:grpSpPr>
                      <pic:pic xmlns:pic="http://schemas.openxmlformats.org/drawingml/2006/picture">
                        <pic:nvPicPr>
                          <pic:cNvPr id="271037229" name="Image 26"/>
                          <pic:cNvPicPr>
                            <a:picLocks noChangeAspect="1"/>
                          </pic:cNvPicPr>
                        </pic:nvPicPr>
                        <pic:blipFill rotWithShape="1">
                          <a:blip r:embed="rId32" cstate="print">
                            <a:extLst>
                              <a:ext uri="{28A0092B-C50C-407E-A947-70E740481C1C}">
                                <a14:useLocalDpi xmlns:a14="http://schemas.microsoft.com/office/drawing/2010/main" val="0"/>
                              </a:ext>
                            </a:extLst>
                          </a:blip>
                          <a:srcRect l="5089" t="7674" r="7659"/>
                          <a:stretch/>
                        </pic:blipFill>
                        <pic:spPr bwMode="auto">
                          <a:xfrm>
                            <a:off x="0" y="0"/>
                            <a:ext cx="3501390" cy="2223135"/>
                          </a:xfrm>
                          <a:prstGeom prst="rect">
                            <a:avLst/>
                          </a:prstGeom>
                          <a:ln>
                            <a:solidFill>
                              <a:schemeClr val="tx1"/>
                            </a:solidFill>
                          </a:ln>
                          <a:extLst>
                            <a:ext uri="{53640926-AAD7-44D8-BBD7-CCE9431645EC}">
                              <a14:shadowObscured xmlns:a14="http://schemas.microsoft.com/office/drawing/2010/main"/>
                            </a:ext>
                          </a:extLst>
                        </pic:spPr>
                      </pic:pic>
                      <wps:wsp>
                        <wps:cNvPr id="1910646999" name="Zone de texte 1"/>
                        <wps:cNvSpPr txBox="1"/>
                        <wps:spPr>
                          <a:xfrm>
                            <a:off x="0" y="2236919"/>
                            <a:ext cx="3501390" cy="183958"/>
                          </a:xfrm>
                          <a:prstGeom prst="rect">
                            <a:avLst/>
                          </a:prstGeom>
                          <a:solidFill>
                            <a:prstClr val="white"/>
                          </a:solidFill>
                          <a:ln>
                            <a:solidFill>
                              <a:schemeClr val="tx1"/>
                            </a:solidFill>
                          </a:ln>
                        </wps:spPr>
                        <wps:txbx>
                          <w:txbxContent>
                            <w:p w14:paraId="6DBE0B9E" w14:textId="3EF8870B" w:rsidR="00844BBA" w:rsidRPr="00D337B3" w:rsidRDefault="00844BBA" w:rsidP="00844BBA">
                              <w:pPr>
                                <w:pStyle w:val="Caption"/>
                                <w:jc w:val="center"/>
                                <w:rPr>
                                  <w:noProof/>
                                  <w:sz w:val="28"/>
                                </w:rPr>
                              </w:pPr>
                              <w:bookmarkStart w:id="44" w:name="_Toc191319519"/>
                              <w:r w:rsidRPr="00D337B3">
                                <w:t xml:space="preserve">Figure </w:t>
                              </w:r>
                              <w:r w:rsidR="00752A0F" w:rsidRPr="00D337B3">
                                <w:fldChar w:fldCharType="begin"/>
                              </w:r>
                              <w:r w:rsidR="00752A0F" w:rsidRPr="00D337B3">
                                <w:instrText xml:space="preserve"> SEQ Figure \* ARABIC </w:instrText>
                              </w:r>
                              <w:r w:rsidR="00752A0F" w:rsidRPr="00D337B3">
                                <w:fldChar w:fldCharType="separate"/>
                              </w:r>
                              <w:r w:rsidR="004C1127">
                                <w:rPr>
                                  <w:noProof/>
                                </w:rPr>
                                <w:t>14</w:t>
                              </w:r>
                              <w:r w:rsidR="00752A0F" w:rsidRPr="00D337B3">
                                <w:rPr>
                                  <w:noProof/>
                                </w:rPr>
                                <w:fldChar w:fldCharType="end"/>
                              </w:r>
                              <w:r w:rsidR="002D65B2" w:rsidRPr="00D337B3">
                                <w:t xml:space="preserve"> Banque de f</w:t>
                              </w:r>
                              <w:r w:rsidRPr="00D337B3">
                                <w:t>iltres</w:t>
                              </w:r>
                              <w:r w:rsidR="002D65B2" w:rsidRPr="00D337B3">
                                <w:t xml:space="preserve"> de</w:t>
                              </w:r>
                              <w:r w:rsidRPr="00D337B3">
                                <w:t xml:space="preserve"> Mel</w:t>
                              </w:r>
                              <w:r w:rsidR="00D337B3" w:rsidRPr="00D337B3">
                                <w:t xml:space="preserve"> (domaine fréquentiel)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C1F60" id="Groupe 27" o:spid="_x0000_s1049" style="position:absolute;left:0;text-align:left;margin-left:194pt;margin-top:51.7pt;width:275.7pt;height:190.45pt;z-index:251691008;mso-width-relative:margin;mso-height-relative:margin" coordsize="35013,242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">
                <v:shape id="Image 26" o:spid="_x0000_s1050" type="#_x0000_t75" style="position:absolute;width:35013;height:22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" stroked="t" strokecolor="black [3213]">
                  <v:imagedata r:id="rId33" o:title="" croptop="5029f" cropleft="3335f" cropright="5019f"/>
                  <v:path arrowok="t"/>
                </v:shape>
                <v:shape id="_x0000_s1051" type="#_x0000_t202" style="position:absolute;top:22369;width:35013;height:1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" strokecolor="black [3213]">
                  <v:textbox inset="0,0,0,0">
                    <w:txbxContent>
                      <w:p w14:paraId="6DBE0B9E" w14:textId="3EF8870B" w:rsidR="00844BBA" w:rsidRPr="00D337B3" w:rsidRDefault="00844BBA" w:rsidP="00844BBA">
                        <w:pPr>
                          <w:pStyle w:val="Caption"/>
                          <w:jc w:val="center"/>
                          <w:rPr>
                            <w:noProof/>
                            <w:sz w:val="28"/>
                          </w:rPr>
                        </w:pPr>
                        <w:bookmarkStart w:id="45" w:name="_Toc191319519"/>
                        <w:r w:rsidRPr="00D337B3">
                          <w:t xml:space="preserve">Figure </w:t>
                        </w:r>
                        <w:r w:rsidR="00752A0F" w:rsidRPr="00D337B3">
                          <w:fldChar w:fldCharType="begin"/>
                        </w:r>
                        <w:r w:rsidR="00752A0F" w:rsidRPr="00D337B3">
                          <w:instrText xml:space="preserve"> SEQ Figure \* ARABIC </w:instrText>
                        </w:r>
                        <w:r w:rsidR="00752A0F" w:rsidRPr="00D337B3">
                          <w:fldChar w:fldCharType="separate"/>
                        </w:r>
                        <w:r w:rsidR="004C1127">
                          <w:rPr>
                            <w:noProof/>
                          </w:rPr>
                          <w:t>14</w:t>
                        </w:r>
                        <w:r w:rsidR="00752A0F" w:rsidRPr="00D337B3">
                          <w:rPr>
                            <w:noProof/>
                          </w:rPr>
                          <w:fldChar w:fldCharType="end"/>
                        </w:r>
                        <w:r w:rsidR="002D65B2" w:rsidRPr="00D337B3">
                          <w:t xml:space="preserve"> Banque de f</w:t>
                        </w:r>
                        <w:r w:rsidRPr="00D337B3">
                          <w:t>iltres</w:t>
                        </w:r>
                        <w:r w:rsidR="002D65B2" w:rsidRPr="00D337B3">
                          <w:t xml:space="preserve"> de</w:t>
                        </w:r>
                        <w:r w:rsidRPr="00D337B3">
                          <w:t xml:space="preserve"> Mel</w:t>
                        </w:r>
                        <w:r w:rsidR="00D337B3" w:rsidRPr="00D337B3">
                          <w:t xml:space="preserve"> (domaine fréquentiel)</w:t>
                        </w:r>
                        <w:bookmarkEnd w:id="45"/>
                      </w:p>
                    </w:txbxContent>
                  </v:textbox>
                </v:shape>
                <w10:wrap type="square"/>
              </v:group>
            </w:pict>
          </mc:Fallback>
        </mc:AlternateContent>
      </w:r>
      <w:r w:rsidR="0049059A" w:rsidRPr="009512C7">
        <w:tab/>
      </w:r>
      <w:r w:rsidR="00B42BB1" w:rsidRPr="009512C7">
        <w:t xml:space="preserve">Le calcul des coefficients Mel s’effectue par filtrage du signal. Le but de ces coefficients est de simuler la représentation des signaux audios chez l’homme. Pour ce faire, les filtres Mel </w:t>
      </w:r>
      <w:r w:rsidRPr="009512C7">
        <w:t>de forme triangulair</w:t>
      </w:r>
      <w:r w:rsidR="00D337B3" w:rsidRPr="009512C7">
        <w:t>e</w:t>
      </w:r>
      <w:r w:rsidR="0030544C" w:rsidRPr="009512C7">
        <w:t xml:space="preserve"> dans le domaine fréquentielle</w:t>
      </w:r>
      <w:r w:rsidR="0038526F" w:rsidRPr="009512C7">
        <w:t>,</w:t>
      </w:r>
      <w:r w:rsidRPr="009512C7">
        <w:t xml:space="preserve"> </w:t>
      </w:r>
      <w:r w:rsidR="00B42BB1" w:rsidRPr="009512C7">
        <w:t>ajuste</w:t>
      </w:r>
      <w:r w:rsidR="0038526F" w:rsidRPr="009512C7">
        <w:t>nt</w:t>
      </w:r>
      <w:r w:rsidR="00B42BB1" w:rsidRPr="009512C7">
        <w:t xml:space="preserve"> leur taille, ils sont plus petit</w:t>
      </w:r>
      <w:r w:rsidR="004F5681" w:rsidRPr="009512C7">
        <w:t>s</w:t>
      </w:r>
      <w:r w:rsidR="00B42BB1" w:rsidRPr="009512C7">
        <w:t xml:space="preserve"> dans les basses fréquences mais plus </w:t>
      </w:r>
      <w:r w:rsidR="0030544C" w:rsidRPr="009512C7">
        <w:t>larges</w:t>
      </w:r>
      <w:r w:rsidR="00B42BB1" w:rsidRPr="009512C7">
        <w:t xml:space="preserve"> dans les hautes</w:t>
      </w:r>
      <w:r w:rsidR="002D65B2" w:rsidRPr="009512C7">
        <w:t xml:space="preserve"> (</w:t>
      </w:r>
      <w:r w:rsidR="002D65B2" w:rsidRPr="009512C7">
        <w:rPr>
          <w:i/>
          <w:iCs/>
        </w:rPr>
        <w:t>figure 15</w:t>
      </w:r>
      <w:r w:rsidR="002D65B2" w:rsidRPr="009512C7">
        <w:t>)</w:t>
      </w:r>
      <w:r w:rsidR="00B42BB1" w:rsidRPr="009512C7">
        <w:t xml:space="preserve">. En effet, l’oreille humaine est plus sensible aux basses qu’aux aigues. </w:t>
      </w:r>
      <w:r w:rsidRPr="009512C7">
        <w:t>Le coefficient Mel représente l’énergie restante dans le signal après la filtration. Il faut donc sommer le produit des coefficients des filtres de Mel par ceux d</w:t>
      </w:r>
      <w:r w:rsidR="0030544C" w:rsidRPr="009512C7">
        <w:t>e la DSE/DSP</w:t>
      </w:r>
      <w:r w:rsidRPr="009512C7">
        <w:t xml:space="preserve"> pour obtenir les coefficients de Mel. Dans notre cas, nous utilisons </w:t>
      </w:r>
      <w:r w:rsidR="00884F34" w:rsidRPr="009512C7">
        <w:t xml:space="preserve">30 filtres ce qui permet d’obtenir 30 coefficients. Les filtres sont normalisés pour que leur somme soit équivalente à 1 et chaque </w:t>
      </w:r>
      <w:r w:rsidR="00076018" w:rsidRPr="009512C7">
        <w:t>coefficient</w:t>
      </w:r>
      <w:r w:rsidR="00DD6D2A" w:rsidRPr="009512C7">
        <w:t xml:space="preserve"> </w:t>
      </w:r>
      <w:r w:rsidR="00076018" w:rsidRPr="009512C7">
        <w:t>est</w:t>
      </w:r>
      <w:r w:rsidR="00DD6D2A" w:rsidRPr="009512C7">
        <w:t xml:space="preserve"> divisé par 1024 la taille de notre FFT afin de permettre d’effectuer le calcul des filtres de Mel sur la DSE et non la DSP. Cela permet d’économiser en temps de calcul car les filtres sont </w:t>
      </w:r>
      <w:r w:rsidR="009F1F67" w:rsidRPr="009512C7">
        <w:t>stockés</w:t>
      </w:r>
      <w:r w:rsidR="00DD6D2A" w:rsidRPr="009512C7">
        <w:t xml:space="preserve"> dans la mémoire. </w:t>
      </w:r>
      <w:r w:rsidR="008B3A37" w:rsidRPr="009512C7">
        <w:t xml:space="preserve">Comme nous pouvons le voir sur la </w:t>
      </w:r>
      <w:r w:rsidR="008B3A37" w:rsidRPr="009512C7">
        <w:rPr>
          <w:i/>
          <w:iCs/>
        </w:rPr>
        <w:t>figure 15</w:t>
      </w:r>
      <w:r w:rsidR="008B3A37" w:rsidRPr="009512C7">
        <w:t xml:space="preserve">, </w:t>
      </w:r>
      <w:r w:rsidR="006A0E5E" w:rsidRPr="009512C7">
        <w:t>la majorité des coefficients des filtres sont nuls. Ainsi, pour éviter des multiplications par 0, des sommes inutiles et un stockage de données supplémentaires, seul</w:t>
      </w:r>
      <w:r w:rsidR="0079597E" w:rsidRPr="009512C7">
        <w:t>e</w:t>
      </w:r>
      <w:r w:rsidR="006A0E5E" w:rsidRPr="009512C7">
        <w:t>s les données non nulles sont stockées. Les filtres sont stockés à l’aide de 3 tableaux différents. Le premier correspond à l’ensemble des données non nulles des filtres mis à la suite</w:t>
      </w:r>
      <w:r w:rsidR="004A2DE3" w:rsidRPr="009512C7">
        <w:t xml:space="preserve"> en float32</w:t>
      </w:r>
      <w:r w:rsidR="0091104E" w:rsidRPr="009512C7">
        <w:t>, le second aux nombres de zéros avant le début de chaque filtre</w:t>
      </w:r>
      <w:r w:rsidR="004A2DE3" w:rsidRPr="009512C7">
        <w:t xml:space="preserve"> en int16</w:t>
      </w:r>
      <w:r w:rsidR="0091104E" w:rsidRPr="009512C7">
        <w:t xml:space="preserve"> et le dernier au nombre de coefficients par filtre</w:t>
      </w:r>
      <w:r w:rsidR="004A2DE3" w:rsidRPr="009512C7">
        <w:t xml:space="preserve"> en uint8</w:t>
      </w:r>
      <w:r w:rsidR="006A0E5E" w:rsidRPr="009512C7">
        <w:t>.</w:t>
      </w:r>
      <w:r w:rsidR="0091104E" w:rsidRPr="009512C7">
        <w:t xml:space="preserve"> Cette technique permet d’économiser plus de 116ko ((1024*30*32bits - 968*32bits - 30*16bits – 30*8bits) /8 /1024) de mémoires ROM</w:t>
      </w:r>
      <w:r w:rsidR="0038526F" w:rsidRPr="009512C7">
        <w:t xml:space="preserve">, </w:t>
      </w:r>
      <w:r w:rsidR="0091104E" w:rsidRPr="009512C7">
        <w:t>par rapport au stockage de tous les coefficients des filtres en float32.</w:t>
      </w:r>
      <w:r w:rsidR="004A2DE3" w:rsidRPr="009512C7">
        <w:t xml:space="preserve"> Cela permet par ailleurs d’économiser 29 752 multiplications et sommes </w:t>
      </w:r>
      <w:r w:rsidR="003F2BCD" w:rsidRPr="009512C7">
        <w:t>(1024*30-968). Il est important de prendre en compte cela pour optimiser au maximum l’application</w:t>
      </w:r>
      <w:r w:rsidR="004A2DE3" w:rsidRPr="009512C7">
        <w:t xml:space="preserve"> </w:t>
      </w:r>
      <w:r w:rsidR="003F2BCD" w:rsidRPr="009512C7">
        <w:t>en termes de temps de calcul et de mémoire</w:t>
      </w:r>
      <w:r w:rsidR="0038526F" w:rsidRPr="009512C7">
        <w:t>.</w:t>
      </w:r>
      <w:r w:rsidR="003F2BCD" w:rsidRPr="009512C7">
        <w:t xml:space="preserve"> </w:t>
      </w:r>
      <w:r w:rsidR="0038526F" w:rsidRPr="009512C7">
        <w:t>C</w:t>
      </w:r>
      <w:r w:rsidR="003F2BCD" w:rsidRPr="009512C7">
        <w:t>ela permet d’effectuer ces calculs en temps réel avant que le DMA n’écrase les données écrites précédemment. Les coefficients des filtres ont été récupéré</w:t>
      </w:r>
      <w:r w:rsidR="00090120" w:rsidRPr="009512C7">
        <w:t>s</w:t>
      </w:r>
      <w:r w:rsidR="003F2BCD" w:rsidRPr="009512C7">
        <w:t xml:space="preserve"> via la bibliothèque </w:t>
      </w:r>
      <w:proofErr w:type="spellStart"/>
      <w:r w:rsidR="003F2BCD" w:rsidRPr="009512C7">
        <w:t>librosa</w:t>
      </w:r>
      <w:proofErr w:type="spellEnd"/>
      <w:r w:rsidR="003F2BCD" w:rsidRPr="009512C7">
        <w:t xml:space="preserve"> de Python et l’ensemble des tableaux sont situé</w:t>
      </w:r>
      <w:r w:rsidR="0038526F" w:rsidRPr="009512C7">
        <w:t>s</w:t>
      </w:r>
      <w:r w:rsidR="003F2BCD" w:rsidRPr="009512C7">
        <w:t xml:space="preserve"> dans le fichier « </w:t>
      </w:r>
      <w:proofErr w:type="spellStart"/>
      <w:r w:rsidR="008C4722" w:rsidRPr="009512C7">
        <w:rPr>
          <w:i/>
          <w:iCs/>
        </w:rPr>
        <w:t>mel_filters</w:t>
      </w:r>
      <w:r w:rsidR="003F2BCD" w:rsidRPr="009512C7">
        <w:rPr>
          <w:i/>
          <w:iCs/>
        </w:rPr>
        <w:t>.h</w:t>
      </w:r>
      <w:proofErr w:type="spellEnd"/>
      <w:r w:rsidR="003F2BCD" w:rsidRPr="009512C7">
        <w:t> »</w:t>
      </w:r>
      <w:r w:rsidR="00C571D1" w:rsidRPr="009512C7">
        <w:t xml:space="preserve"> créé à partir d’un script Python</w:t>
      </w:r>
      <w:r w:rsidR="009E57F0" w:rsidRPr="009512C7">
        <w:t xml:space="preserve"> présent dans le fichier </w:t>
      </w:r>
      <w:r w:rsidR="00B32912" w:rsidRPr="009512C7">
        <w:lastRenderedPageBreak/>
        <w:t>« </w:t>
      </w:r>
      <w:r w:rsidR="009E57F0" w:rsidRPr="009512C7">
        <w:rPr>
          <w:i/>
          <w:iCs/>
        </w:rPr>
        <w:t>/Support/mel_coef.py</w:t>
      </w:r>
      <w:r w:rsidR="00B32912" w:rsidRPr="009512C7">
        <w:rPr>
          <w:i/>
          <w:iCs/>
        </w:rPr>
        <w:t> »</w:t>
      </w:r>
      <w:r w:rsidR="009E57F0" w:rsidRPr="009512C7">
        <w:rPr>
          <w:i/>
          <w:iCs/>
        </w:rPr>
        <w:t xml:space="preserve"> </w:t>
      </w:r>
      <w:r w:rsidR="009E57F0" w:rsidRPr="009512C7">
        <w:t>du répertoire Git du projet</w:t>
      </w:r>
      <w:r w:rsidR="00C571D1" w:rsidRPr="009512C7">
        <w:t>.</w:t>
      </w:r>
      <w:r w:rsidR="00374118" w:rsidRPr="009512C7">
        <w:t xml:space="preserve"> Une fois les coefficients de Mel récupéré</w:t>
      </w:r>
      <w:r w:rsidR="00D1482E" w:rsidRPr="009512C7">
        <w:t>s</w:t>
      </w:r>
      <w:r w:rsidR="00374118" w:rsidRPr="009512C7">
        <w:t xml:space="preserve">, j’applique la fonction logarithme dessus </w:t>
      </w:r>
      <w:r w:rsidR="00647C04" w:rsidRPr="009512C7">
        <w:t xml:space="preserve">pour récupérer les log Mel. </w:t>
      </w:r>
    </w:p>
    <w:p w14:paraId="6579B615" w14:textId="27D9EC0A" w:rsidR="00CB2D76" w:rsidRPr="009512C7" w:rsidRDefault="00CB2D76" w:rsidP="00C27E4E">
      <w:r w:rsidRPr="009512C7">
        <w:tab/>
      </w:r>
      <w:r w:rsidR="00B82494" w:rsidRPr="009512C7">
        <w:t xml:space="preserve">Il ne reste plus qu’à normaliser les données pour que le modèle d’IA </w:t>
      </w:r>
      <w:r w:rsidR="008768D0" w:rsidRPr="009512C7">
        <w:t xml:space="preserve">les </w:t>
      </w:r>
      <w:r w:rsidR="00B82494" w:rsidRPr="009512C7">
        <w:t>comprenne mieux</w:t>
      </w:r>
      <w:r w:rsidR="008D2B2F" w:rsidRPr="009512C7">
        <w:t xml:space="preserve"> et améliore </w:t>
      </w:r>
      <w:r w:rsidR="00147369" w:rsidRPr="009512C7">
        <w:t>s</w:t>
      </w:r>
      <w:r w:rsidR="008D2B2F" w:rsidRPr="009512C7">
        <w:t>es performances. La normalisation utilise</w:t>
      </w:r>
      <w:r w:rsidR="00F73CDA" w:rsidRPr="009512C7">
        <w:t xml:space="preserve"> le</w:t>
      </w:r>
      <w:r w:rsidR="008D2B2F" w:rsidRPr="009512C7">
        <w:t xml:space="preserve"> Z-Score. Cette </w:t>
      </w:r>
      <w:r w:rsidR="002757CE" w:rsidRPr="009512C7">
        <w:t xml:space="preserve">standardisation </w:t>
      </w:r>
      <w:r w:rsidR="008D2B2F" w:rsidRPr="009512C7">
        <w:t>correspond à centrer réduire l</w:t>
      </w:r>
      <w:r w:rsidR="002757CE" w:rsidRPr="009512C7">
        <w:t>’ensemble des 30 coefficients</w:t>
      </w:r>
      <w:r w:rsidR="008D2B2F" w:rsidRPr="009512C7">
        <w:t>. Pour ce faire, sur chaque</w:t>
      </w:r>
      <w:r w:rsidR="002757CE" w:rsidRPr="009512C7">
        <w:t xml:space="preserve"> jeu de coefficients d’une </w:t>
      </w:r>
      <w:r w:rsidR="00147369" w:rsidRPr="009512C7">
        <w:t>fenêtre (</w:t>
      </w:r>
      <w:r w:rsidR="00794AE9" w:rsidRPr="009512C7">
        <w:t>30)</w:t>
      </w:r>
      <w:r w:rsidR="002757CE" w:rsidRPr="009512C7">
        <w:t>, on calcul sa moyenne</w:t>
      </w:r>
      <w:r w:rsidR="00E35059" w:rsidRPr="009512C7">
        <w:t>(µ)</w:t>
      </w:r>
      <w:r w:rsidR="002757CE" w:rsidRPr="009512C7">
        <w:t xml:space="preserve"> et son écart-type</w:t>
      </w:r>
      <w:r w:rsidR="00E35059" w:rsidRPr="009512C7">
        <w:t>(Ò)</w:t>
      </w:r>
      <w:r w:rsidR="002757CE" w:rsidRPr="009512C7">
        <w:t xml:space="preserve"> et l’on applique la formule suivante </w:t>
      </w:r>
      <w:proofErr w:type="spellStart"/>
      <w:r w:rsidR="002757CE" w:rsidRPr="009512C7">
        <w:t>Mel_Z-score</w:t>
      </w:r>
      <w:r w:rsidR="002757CE" w:rsidRPr="009512C7">
        <w:rPr>
          <w:vertAlign w:val="subscript"/>
        </w:rPr>
        <w:t>i</w:t>
      </w:r>
      <w:proofErr w:type="spellEnd"/>
      <w:r w:rsidR="002757CE" w:rsidRPr="009512C7">
        <w:t xml:space="preserve"> = (</w:t>
      </w:r>
      <w:proofErr w:type="spellStart"/>
      <w:r w:rsidR="002757CE" w:rsidRPr="009512C7">
        <w:t>logMel</w:t>
      </w:r>
      <w:r w:rsidR="002757CE" w:rsidRPr="009512C7">
        <w:rPr>
          <w:vertAlign w:val="subscript"/>
        </w:rPr>
        <w:t>i</w:t>
      </w:r>
      <w:proofErr w:type="spellEnd"/>
      <w:r w:rsidR="002757CE" w:rsidRPr="009512C7">
        <w:t xml:space="preserve"> – µ)</w:t>
      </w:r>
      <w:r w:rsidR="00CD5649" w:rsidRPr="009512C7">
        <w:t xml:space="preserve"> </w:t>
      </w:r>
      <w:r w:rsidR="002757CE" w:rsidRPr="009512C7">
        <w:t>/</w:t>
      </w:r>
      <w:r w:rsidR="00CD5649" w:rsidRPr="009512C7">
        <w:t xml:space="preserve"> </w:t>
      </w:r>
      <w:r w:rsidR="002757CE" w:rsidRPr="009512C7">
        <w:t>Ò</w:t>
      </w:r>
      <w:r w:rsidR="00BE610A" w:rsidRPr="009512C7">
        <w:t xml:space="preserve">. </w:t>
      </w:r>
    </w:p>
    <w:p w14:paraId="094B2D95" w14:textId="6E40FD58" w:rsidR="00817E98" w:rsidRPr="009512C7" w:rsidRDefault="00CF2384" w:rsidP="00C27E4E">
      <w:r w:rsidRPr="009512C7">
        <w:rPr>
          <w:noProof/>
        </w:rPr>
        <mc:AlternateContent>
          <mc:Choice Requires="wpg">
            <w:drawing>
              <wp:anchor distT="0" distB="0" distL="114300" distR="114300" simplePos="0" relativeHeight="251695104" behindDoc="0" locked="0" layoutInCell="1" allowOverlap="1" wp14:anchorId="6387C9EE" wp14:editId="6B5A8DDE">
                <wp:simplePos x="0" y="0"/>
                <wp:positionH relativeFrom="column">
                  <wp:posOffset>2540</wp:posOffset>
                </wp:positionH>
                <wp:positionV relativeFrom="paragraph">
                  <wp:posOffset>23495</wp:posOffset>
                </wp:positionV>
                <wp:extent cx="4490720" cy="2458085"/>
                <wp:effectExtent l="12700" t="12700" r="17780" b="18415"/>
                <wp:wrapSquare wrapText="bothSides"/>
                <wp:docPr id="165768831" name="Groupe 29"/>
                <wp:cNvGraphicFramePr/>
                <a:graphic xmlns:a="http://schemas.openxmlformats.org/drawingml/2006/main">
                  <a:graphicData uri="http://schemas.microsoft.com/office/word/2010/wordprocessingGroup">
                    <wpg:wgp>
                      <wpg:cNvGrpSpPr/>
                      <wpg:grpSpPr>
                        <a:xfrm>
                          <a:off x="0" y="0"/>
                          <a:ext cx="4490720" cy="2458085"/>
                          <a:chOff x="0" y="0"/>
                          <a:chExt cx="3793490" cy="1786863"/>
                        </a:xfrm>
                      </wpg:grpSpPr>
                      <pic:pic xmlns:pic="http://schemas.openxmlformats.org/drawingml/2006/picture">
                        <pic:nvPicPr>
                          <pic:cNvPr id="801945756" name="Image 28"/>
                          <pic:cNvPicPr>
                            <a:picLocks noChangeAspect="1"/>
                          </pic:cNvPicPr>
                        </pic:nvPicPr>
                        <pic:blipFill rotWithShape="1">
                          <a:blip r:embed="rId34" cstate="print">
                            <a:extLst>
                              <a:ext uri="{28A0092B-C50C-407E-A947-70E740481C1C}">
                                <a14:useLocalDpi xmlns:a14="http://schemas.microsoft.com/office/drawing/2010/main" val="0"/>
                              </a:ext>
                            </a:extLst>
                          </a:blip>
                          <a:srcRect r="7120"/>
                          <a:stretch/>
                        </pic:blipFill>
                        <pic:spPr bwMode="auto">
                          <a:xfrm>
                            <a:off x="0" y="0"/>
                            <a:ext cx="3793490" cy="1633855"/>
                          </a:xfrm>
                          <a:prstGeom prst="rect">
                            <a:avLst/>
                          </a:prstGeom>
                          <a:ln>
                            <a:solidFill>
                              <a:schemeClr val="tx1"/>
                            </a:solidFill>
                          </a:ln>
                          <a:extLst>
                            <a:ext uri="{53640926-AAD7-44D8-BBD7-CCE9431645EC}">
                              <a14:shadowObscured xmlns:a14="http://schemas.microsoft.com/office/drawing/2010/main"/>
                            </a:ext>
                          </a:extLst>
                        </pic:spPr>
                      </pic:pic>
                      <wps:wsp>
                        <wps:cNvPr id="932642700" name="Zone de texte 1"/>
                        <wps:cNvSpPr txBox="1"/>
                        <wps:spPr>
                          <a:xfrm>
                            <a:off x="0" y="1633855"/>
                            <a:ext cx="3793490" cy="153008"/>
                          </a:xfrm>
                          <a:prstGeom prst="rect">
                            <a:avLst/>
                          </a:prstGeom>
                          <a:solidFill>
                            <a:prstClr val="white"/>
                          </a:solidFill>
                          <a:ln>
                            <a:solidFill>
                              <a:schemeClr val="tx1"/>
                            </a:solidFill>
                          </a:ln>
                        </wps:spPr>
                        <wps:txbx>
                          <w:txbxContent>
                            <w:p w14:paraId="15B12ABF" w14:textId="6E407A21" w:rsidR="00752A0F" w:rsidRPr="003936AA" w:rsidRDefault="00752A0F" w:rsidP="00752A0F">
                              <w:pPr>
                                <w:pStyle w:val="Caption"/>
                                <w:jc w:val="center"/>
                                <w:rPr>
                                  <w:noProof/>
                                  <w:sz w:val="28"/>
                                </w:rPr>
                              </w:pPr>
                              <w:bookmarkStart w:id="46" w:name="_Toc191319520"/>
                              <w:r>
                                <w:t xml:space="preserve">Figure </w:t>
                              </w:r>
                              <w:r>
                                <w:fldChar w:fldCharType="begin"/>
                              </w:r>
                              <w:r>
                                <w:instrText xml:space="preserve"> SEQ Figure \* ARABIC </w:instrText>
                              </w:r>
                              <w:r>
                                <w:fldChar w:fldCharType="separate"/>
                              </w:r>
                              <w:r w:rsidR="004C1127">
                                <w:rPr>
                                  <w:noProof/>
                                </w:rPr>
                                <w:t>15</w:t>
                              </w:r>
                              <w:r>
                                <w:rPr>
                                  <w:noProof/>
                                </w:rPr>
                                <w:fldChar w:fldCharType="end"/>
                              </w:r>
                              <w:r>
                                <w:t xml:space="preserve"> Spectrogramme de Mel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87C9EE" id="Groupe 29" o:spid="_x0000_s1052" style="position:absolute;left:0;text-align:left;margin-left:.2pt;margin-top:1.85pt;width:353.6pt;height:193.55pt;z-index:251695104;mso-width-relative:margin;mso-height-relative:margin" coordsize="37934,17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">
                <v:shape id="Image 28" o:spid="_x0000_s1053" type="#_x0000_t75" style="position:absolute;width:37934;height:16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" stroked="t" strokecolor="black [3213]">
                  <v:imagedata r:id="rId35" o:title="" cropright="4666f"/>
                  <v:path arrowok="t"/>
                </v:shape>
                <v:shape id="_x0000_s1054" type="#_x0000_t202" style="position:absolute;top:16338;width:37934;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" strokecolor="black [3213]">
                  <v:textbox inset="0,0,0,0">
                    <w:txbxContent>
                      <w:p w14:paraId="15B12ABF" w14:textId="6E407A21" w:rsidR="00752A0F" w:rsidRPr="003936AA" w:rsidRDefault="00752A0F" w:rsidP="00752A0F">
                        <w:pPr>
                          <w:pStyle w:val="Caption"/>
                          <w:jc w:val="center"/>
                          <w:rPr>
                            <w:noProof/>
                            <w:sz w:val="28"/>
                          </w:rPr>
                        </w:pPr>
                        <w:bookmarkStart w:id="47" w:name="_Toc191319520"/>
                        <w:r>
                          <w:t xml:space="preserve">Figure </w:t>
                        </w:r>
                        <w:r>
                          <w:fldChar w:fldCharType="begin"/>
                        </w:r>
                        <w:r>
                          <w:instrText xml:space="preserve"> SEQ Figure \* ARABIC </w:instrText>
                        </w:r>
                        <w:r>
                          <w:fldChar w:fldCharType="separate"/>
                        </w:r>
                        <w:r w:rsidR="004C1127">
                          <w:rPr>
                            <w:noProof/>
                          </w:rPr>
                          <w:t>15</w:t>
                        </w:r>
                        <w:r>
                          <w:rPr>
                            <w:noProof/>
                          </w:rPr>
                          <w:fldChar w:fldCharType="end"/>
                        </w:r>
                        <w:r>
                          <w:t xml:space="preserve"> Spectrogramme de Mel</w:t>
                        </w:r>
                        <w:bookmarkEnd w:id="47"/>
                      </w:p>
                    </w:txbxContent>
                  </v:textbox>
                </v:shape>
                <w10:wrap type="square"/>
              </v:group>
            </w:pict>
          </mc:Fallback>
        </mc:AlternateContent>
      </w:r>
      <w:r w:rsidR="00817E98" w:rsidRPr="009512C7">
        <w:tab/>
        <w:t xml:space="preserve">Au final, une fois </w:t>
      </w:r>
      <w:r w:rsidR="00752A0F" w:rsidRPr="009512C7">
        <w:t>le calcul</w:t>
      </w:r>
      <w:r w:rsidR="00817E98" w:rsidRPr="009512C7">
        <w:t xml:space="preserve"> des coefficients faits pour les 32 fenêtre</w:t>
      </w:r>
      <w:r w:rsidR="00147369" w:rsidRPr="009512C7">
        <w:t>s</w:t>
      </w:r>
      <w:r w:rsidR="00817E98" w:rsidRPr="009512C7">
        <w:t>, on obtient un spectrogramme de Mel que l’on peut visualiser</w:t>
      </w:r>
      <w:r w:rsidR="00443507" w:rsidRPr="009512C7">
        <w:t xml:space="preserve"> (</w:t>
      </w:r>
      <w:r w:rsidR="00443507" w:rsidRPr="009512C7">
        <w:rPr>
          <w:i/>
          <w:iCs/>
        </w:rPr>
        <w:t>figure 16</w:t>
      </w:r>
      <w:r w:rsidR="00443507" w:rsidRPr="009512C7">
        <w:t>)</w:t>
      </w:r>
      <w:r w:rsidR="00817E98" w:rsidRPr="009512C7">
        <w:t xml:space="preserve">. </w:t>
      </w:r>
    </w:p>
    <w:p w14:paraId="24205A76" w14:textId="77777777" w:rsidR="00752A0F" w:rsidRPr="009512C7" w:rsidRDefault="00752A0F" w:rsidP="00C27E4E"/>
    <w:p w14:paraId="083B3697" w14:textId="77777777" w:rsidR="00066054" w:rsidRPr="009512C7" w:rsidRDefault="00066054" w:rsidP="00C27E4E"/>
    <w:p w14:paraId="62A9EA89" w14:textId="77777777" w:rsidR="00066054" w:rsidRPr="009512C7" w:rsidRDefault="00066054" w:rsidP="00C27E4E"/>
    <w:p w14:paraId="2BF28AE0" w14:textId="77777777" w:rsidR="002F5A9F" w:rsidRPr="009512C7" w:rsidRDefault="002F5A9F" w:rsidP="002F5A9F">
      <w:pPr>
        <w:pStyle w:val="Heading3"/>
      </w:pPr>
      <w:bookmarkStart w:id="48" w:name="_Toc191319494"/>
      <w:r w:rsidRPr="009512C7">
        <w:t>Écriture sur carte SD</w:t>
      </w:r>
      <w:bookmarkEnd w:id="48"/>
    </w:p>
    <w:p w14:paraId="12C683B4" w14:textId="77777777" w:rsidR="002F5A9F" w:rsidRPr="009512C7" w:rsidRDefault="002F5A9F" w:rsidP="002F5A9F">
      <w:pPr>
        <w:rPr>
          <w:i/>
          <w:iCs/>
          <w:sz w:val="20"/>
          <w:szCs w:val="18"/>
        </w:rPr>
      </w:pPr>
      <w:r w:rsidRPr="009512C7">
        <w:tab/>
      </w:r>
      <w:hyperlink r:id="rId36" w:history="1">
        <w:r w:rsidRPr="009512C7">
          <w:rPr>
            <w:rStyle w:val="Hyperlink"/>
            <w:i/>
            <w:iCs/>
            <w:sz w:val="20"/>
            <w:szCs w:val="18"/>
          </w:rPr>
          <w:t>https://github.com/kiki442002/STM32_embeded_audio_classifier/tree/carte_SD</w:t>
        </w:r>
      </w:hyperlink>
    </w:p>
    <w:p w14:paraId="64B74494" w14:textId="77777777" w:rsidR="002F5A9F" w:rsidRPr="009512C7" w:rsidRDefault="002F5A9F" w:rsidP="002F5A9F">
      <w:pPr>
        <w:rPr>
          <w:i/>
          <w:iCs/>
          <w:sz w:val="20"/>
          <w:szCs w:val="18"/>
        </w:rPr>
      </w:pPr>
    </w:p>
    <w:p w14:paraId="65CEBC17" w14:textId="77777777" w:rsidR="002F5A9F" w:rsidRPr="009512C7" w:rsidRDefault="002F5A9F" w:rsidP="002F5A9F">
      <w:pPr>
        <w:rPr>
          <w:bCs/>
        </w:rPr>
      </w:pPr>
      <w:r w:rsidRPr="009512C7">
        <w:tab/>
        <w:t>Une mémoire classique (carte SD, clé USB, etc…) dispose d’une table d’allocation des fichiers. Cette table a pour but d’indiquer dans quel espace de la mémoire les fichiers sont enregistrés, leur taille, ainsi que leur nom et leur extension. Pour cette table, tous les types de fichiers sont identiques. C’est-à-dire, que si je suis capable de créer un fichier texte, alors je pourrais produire des fichiers audio WAV, des exécutables EXE etc… Les différences entre les fichiers résident principalement dans leur entête et dans la manière dont les données sont agencées dans la mémoire. Dans ce projet, la carte SD utilise une table d’allocation de type FAT32. Dans cette table, 28 bits sont utilisés pour l’adressage de la mémoire. C’est-à-dire que cette-dernière est divisée maximum en 2</w:t>
      </w:r>
      <w:r w:rsidRPr="009512C7">
        <w:rPr>
          <w:bCs/>
          <w:vertAlign w:val="superscript"/>
        </w:rPr>
        <w:t>28</w:t>
      </w:r>
      <w:r w:rsidRPr="009512C7">
        <w:rPr>
          <w:bCs/>
        </w:rPr>
        <w:t xml:space="preserve"> = </w:t>
      </w:r>
      <w:bookmarkStart w:id="49" w:name="_Hlk184506036"/>
      <w:r w:rsidRPr="009512C7">
        <w:rPr>
          <w:bCs/>
        </w:rPr>
        <w:t xml:space="preserve">268 435 456 </w:t>
      </w:r>
      <w:bookmarkEnd w:id="49"/>
      <w:r w:rsidRPr="009512C7">
        <w:rPr>
          <w:bCs/>
        </w:rPr>
        <w:t xml:space="preserve">unités. Chaque unité représente un cluster et correspond à un nombre d’octets défini par la taille de la mémoire divisée par le nombre de cluster. La carte SD utilisée pour ce projet </w:t>
      </w:r>
      <w:r w:rsidRPr="009512C7">
        <w:rPr>
          <w:bCs/>
        </w:rPr>
        <w:lastRenderedPageBreak/>
        <w:t xml:space="preserve">fait </w:t>
      </w:r>
      <w:r w:rsidRPr="009512C7">
        <w:rPr>
          <w:bCs/>
          <w:noProof/>
        </w:rPr>
        <mc:AlternateContent>
          <mc:Choice Requires="wpg">
            <w:drawing>
              <wp:anchor distT="0" distB="0" distL="114300" distR="114300" simplePos="0" relativeHeight="251706368" behindDoc="0" locked="0" layoutInCell="1" allowOverlap="1" wp14:anchorId="5C1A9B0D" wp14:editId="03BB38A3">
                <wp:simplePos x="0" y="0"/>
                <wp:positionH relativeFrom="column">
                  <wp:posOffset>-6985</wp:posOffset>
                </wp:positionH>
                <wp:positionV relativeFrom="paragraph">
                  <wp:posOffset>12700</wp:posOffset>
                </wp:positionV>
                <wp:extent cx="4282440" cy="2769235"/>
                <wp:effectExtent l="12700" t="12700" r="10160" b="12065"/>
                <wp:wrapSquare wrapText="bothSides"/>
                <wp:docPr id="1105468068" name="Groupe 13"/>
                <wp:cNvGraphicFramePr/>
                <a:graphic xmlns:a="http://schemas.openxmlformats.org/drawingml/2006/main">
                  <a:graphicData uri="http://schemas.microsoft.com/office/word/2010/wordprocessingGroup">
                    <wpg:wgp>
                      <wpg:cNvGrpSpPr/>
                      <wpg:grpSpPr>
                        <a:xfrm>
                          <a:off x="0" y="0"/>
                          <a:ext cx="4282440" cy="2769235"/>
                          <a:chOff x="0" y="0"/>
                          <a:chExt cx="4282878" cy="2769411"/>
                        </a:xfrm>
                      </wpg:grpSpPr>
                      <pic:pic xmlns:pic="http://schemas.openxmlformats.org/drawingml/2006/picture">
                        <pic:nvPicPr>
                          <pic:cNvPr id="315323600" name="Image 12" descr="Файловая система FAT32 - определение, использование, плюсы и минусы"/>
                          <pic:cNvPicPr>
                            <a:picLocks noChangeAspect="1"/>
                          </pic:cNvPicPr>
                        </pic:nvPicPr>
                        <pic:blipFill rotWithShape="1">
                          <a:blip r:embed="rId37">
                            <a:extLst>
                              <a:ext uri="{28A0092B-C50C-407E-A947-70E740481C1C}">
                                <a14:useLocalDpi xmlns:a14="http://schemas.microsoft.com/office/drawing/2010/main" val="0"/>
                              </a:ext>
                            </a:extLst>
                          </a:blip>
                          <a:srcRect l="1371" t="1500" r="1139" b="1751"/>
                          <a:stretch/>
                        </pic:blipFill>
                        <pic:spPr bwMode="auto">
                          <a:xfrm>
                            <a:off x="0" y="0"/>
                            <a:ext cx="4272915" cy="2583815"/>
                          </a:xfrm>
                          <a:prstGeom prst="rect">
                            <a:avLst/>
                          </a:prstGeom>
                          <a:noFill/>
                          <a:ln>
                            <a:solidFill>
                              <a:schemeClr val="tx1"/>
                            </a:solidFill>
                          </a:ln>
                          <a:extLst>
                            <a:ext uri="{53640926-AAD7-44D8-BBD7-CCE9431645EC}">
                              <a14:shadowObscured xmlns:a14="http://schemas.microsoft.com/office/drawing/2010/main"/>
                            </a:ext>
                          </a:extLst>
                        </pic:spPr>
                      </pic:pic>
                      <wps:wsp>
                        <wps:cNvPr id="741424613" name="Zone de texte 1"/>
                        <wps:cNvSpPr txBox="1"/>
                        <wps:spPr>
                          <a:xfrm>
                            <a:off x="4883" y="2589530"/>
                            <a:ext cx="4277995" cy="179881"/>
                          </a:xfrm>
                          <a:prstGeom prst="rect">
                            <a:avLst/>
                          </a:prstGeom>
                          <a:solidFill>
                            <a:prstClr val="white"/>
                          </a:solidFill>
                          <a:ln>
                            <a:solidFill>
                              <a:schemeClr val="tx1"/>
                            </a:solidFill>
                          </a:ln>
                        </wps:spPr>
                        <wps:txbx>
                          <w:txbxContent>
                            <w:p w14:paraId="513886EE" w14:textId="50F806A8" w:rsidR="002F5A9F" w:rsidRPr="00ED4CBF" w:rsidRDefault="002F5A9F" w:rsidP="002F5A9F">
                              <w:pPr>
                                <w:pStyle w:val="Caption"/>
                                <w:jc w:val="center"/>
                                <w:rPr>
                                  <w:sz w:val="28"/>
                                </w:rPr>
                              </w:pPr>
                              <w:bookmarkStart w:id="50" w:name="_Toc191319521"/>
                              <w:r>
                                <w:t xml:space="preserve">Figure </w:t>
                              </w:r>
                              <w:r>
                                <w:fldChar w:fldCharType="begin"/>
                              </w:r>
                              <w:r>
                                <w:instrText xml:space="preserve"> SEQ Figure \* ARABIC </w:instrText>
                              </w:r>
                              <w:r>
                                <w:fldChar w:fldCharType="separate"/>
                              </w:r>
                              <w:r w:rsidR="004C1127">
                                <w:rPr>
                                  <w:noProof/>
                                </w:rPr>
                                <w:t>16</w:t>
                              </w:r>
                              <w:r>
                                <w:rPr>
                                  <w:noProof/>
                                </w:rPr>
                                <w:fldChar w:fldCharType="end"/>
                              </w:r>
                              <w:r>
                                <w:t xml:space="preserve"> Explication de FAT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1A9B0D" id="Groupe 13" o:spid="_x0000_s1055" style="position:absolute;left:0;text-align:left;margin-left:-.55pt;margin-top:1pt;width:337.2pt;height:218.05pt;z-index:251706368;mso-height-relative:margin" coordsize="42828,2769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">
                <v:shape id="Image 12" o:spid="_x0000_s1056" type="#_x0000_t75" alt="Файловая система FAT32 - определение, использование, плюсы и минусы" style="position:absolute;width:42729;height:25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" stroked="t" strokecolor="black [3213]">
                  <v:imagedata r:id="rId38" o:title="Файловая система FAT32 - определение, использование, плюсы и минусы" croptop="983f" cropbottom="1148f" cropleft="898f" cropright="746f"/>
                  <v:path arrowok="t"/>
                </v:shape>
                <v:shape id="_x0000_s1057" type="#_x0000_t202" style="position:absolute;left:48;top:25895;width:42780;height:17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" strokecolor="black [3213]">
                  <v:textbox inset="0,0,0,0">
                    <w:txbxContent>
                      <w:p w14:paraId="513886EE" w14:textId="50F806A8" w:rsidR="002F5A9F" w:rsidRPr="00ED4CBF" w:rsidRDefault="002F5A9F" w:rsidP="002F5A9F">
                        <w:pPr>
                          <w:pStyle w:val="Caption"/>
                          <w:jc w:val="center"/>
                          <w:rPr>
                            <w:sz w:val="28"/>
                          </w:rPr>
                        </w:pPr>
                        <w:bookmarkStart w:id="51" w:name="_Toc191319521"/>
                        <w:r>
                          <w:t xml:space="preserve">Figure </w:t>
                        </w:r>
                        <w:r>
                          <w:fldChar w:fldCharType="begin"/>
                        </w:r>
                        <w:r>
                          <w:instrText xml:space="preserve"> SEQ Figure \* ARABIC </w:instrText>
                        </w:r>
                        <w:r>
                          <w:fldChar w:fldCharType="separate"/>
                        </w:r>
                        <w:r w:rsidR="004C1127">
                          <w:rPr>
                            <w:noProof/>
                          </w:rPr>
                          <w:t>16</w:t>
                        </w:r>
                        <w:r>
                          <w:rPr>
                            <w:noProof/>
                          </w:rPr>
                          <w:fldChar w:fldCharType="end"/>
                        </w:r>
                        <w:r>
                          <w:t xml:space="preserve"> Explication de FAT</w:t>
                        </w:r>
                        <w:bookmarkEnd w:id="51"/>
                      </w:p>
                    </w:txbxContent>
                  </v:textbox>
                </v:shape>
                <w10:wrap type="square"/>
              </v:group>
            </w:pict>
          </mc:Fallback>
        </mc:AlternateContent>
      </w:r>
      <w:r w:rsidRPr="009512C7">
        <w:rPr>
          <w:bCs/>
        </w:rPr>
        <w:t>8Go soit : 8*1024</w:t>
      </w:r>
      <w:r w:rsidRPr="009512C7">
        <w:rPr>
          <w:bCs/>
          <w:vertAlign w:val="superscript"/>
        </w:rPr>
        <w:t>3</w:t>
      </w:r>
      <w:r w:rsidRPr="009512C7">
        <w:rPr>
          <w:bCs/>
        </w:rPr>
        <w:t xml:space="preserve"> = </w:t>
      </w:r>
      <w:bookmarkStart w:id="52" w:name="_Hlk184506029"/>
      <w:r w:rsidRPr="009512C7">
        <w:rPr>
          <w:bCs/>
        </w:rPr>
        <w:t xml:space="preserve">8 589 934 592 </w:t>
      </w:r>
      <w:bookmarkEnd w:id="52"/>
      <w:r w:rsidRPr="009512C7">
        <w:rPr>
          <w:bCs/>
        </w:rPr>
        <w:t xml:space="preserve">octets donc la taille d’un cluster correspond à 8 589 934 592 / 268 435 456 = 32 octets = 256 bits si l’on considère le nombre maximal de clusters admissibles par le FAT32. Plus la taille de la carte SD augmentera, plus la taille d’un cluster augmentera aussi. Le cluster devient alors le plus petit élément de mémoire dans la partition. Cela veut dire que si je veux écrire un fichier de 8 octets, j’allouerais pour cela 32 octets. On remarque que ce système n’est pas optimisé pour enregistrer des petits fichiers de quelques octets. Ensuite, La FAT structure regroupe toutes les informations des clusters. Si un cluster est vide sa valeur sera nul et si un cluster est utilisé, il pointera vers le prochain cluster du fichier, jusqu’à ce qu’il arrive à la fin du fichier. Tous les fichiers et sous-dossiers sont regroupés dans le dossier racine. Chaque fichier/dossier aura quelques informations comme le nom du fichier, l’extension, sa taille et surtout son cluster d’entrée. Un sous-dossier sera similaire au fonctionnement du dossier racine. </w:t>
      </w:r>
    </w:p>
    <w:p w14:paraId="4712AA2D" w14:textId="77777777" w:rsidR="002F5A9F" w:rsidRPr="009512C7" w:rsidRDefault="002F5A9F" w:rsidP="002F5A9F">
      <w:pPr>
        <w:rPr>
          <w:bCs/>
        </w:rPr>
      </w:pPr>
      <w:r w:rsidRPr="009512C7">
        <w:rPr>
          <w:bCs/>
        </w:rPr>
        <w:tab/>
        <w:t>Pour utiliser des tables d’allocation FAT, STMicroelectronics propose un middleware FATFS, afin de permettre l’écriture et la lecture des fichiers présents dans la structure. Cependant ce middleware nécessite l’élaboration d’un driver afin de faire fonctionner la carte SD au niveau matériel. Le driver doit permettre de réaliser des fonctions de bases comme écrire une donnée, la lire, initialiser la carte SD, détecter sa présence etc...  Il doit être écrit dans les fichiers « </w:t>
      </w:r>
      <w:proofErr w:type="spellStart"/>
      <w:r w:rsidRPr="009512C7">
        <w:rPr>
          <w:bCs/>
          <w:i/>
          <w:iCs/>
        </w:rPr>
        <w:t>bsp_driver_sd.h</w:t>
      </w:r>
      <w:proofErr w:type="spellEnd"/>
      <w:r w:rsidRPr="009512C7">
        <w:rPr>
          <w:bCs/>
          <w:i/>
          <w:iCs/>
        </w:rPr>
        <w:t xml:space="preserve"> » </w:t>
      </w:r>
      <w:r w:rsidRPr="009512C7">
        <w:rPr>
          <w:bCs/>
        </w:rPr>
        <w:t>et « </w:t>
      </w:r>
      <w:proofErr w:type="spellStart"/>
      <w:r w:rsidRPr="009512C7">
        <w:rPr>
          <w:bCs/>
          <w:i/>
          <w:iCs/>
        </w:rPr>
        <w:t>bsp_driver_sd.c</w:t>
      </w:r>
      <w:proofErr w:type="spellEnd"/>
      <w:r w:rsidRPr="009512C7">
        <w:rPr>
          <w:bCs/>
        </w:rPr>
        <w:t> ». La bibliothèque BSP de la carte dispose déjà d’un driver avec les fonctions associées dans le fichier « </w:t>
      </w:r>
      <w:r w:rsidRPr="009512C7">
        <w:rPr>
          <w:bCs/>
          <w:i/>
          <w:iCs/>
        </w:rPr>
        <w:t>stm32f769i_discovery_sd.c</w:t>
      </w:r>
      <w:r w:rsidRPr="009512C7">
        <w:rPr>
          <w:bCs/>
        </w:rPr>
        <w:t> ». J’ai donc repris en grande partie ces fonctions que j’ai modifiées pour qu’elles correspondent à mon besoin. Il est également nécessaire de vérifier que l’ensemble des fonctions nécessaire à FATFS ont bien été écrites. Pour ce faire, le fichier « </w:t>
      </w:r>
      <w:proofErr w:type="spellStart"/>
      <w:r w:rsidRPr="009512C7">
        <w:rPr>
          <w:bCs/>
          <w:i/>
          <w:iCs/>
        </w:rPr>
        <w:t>sd_diskio.c</w:t>
      </w:r>
      <w:proofErr w:type="spellEnd"/>
      <w:r w:rsidRPr="009512C7">
        <w:rPr>
          <w:bCs/>
        </w:rPr>
        <w:t> » contient toutes les fonctions drivers nécessaires. Une fois ceci effectué, il est possible d’utiliser l’outils FATFS.</w:t>
      </w:r>
    </w:p>
    <w:p w14:paraId="321768CD" w14:textId="77777777" w:rsidR="002F5A9F" w:rsidRDefault="002F5A9F" w:rsidP="002F5A9F">
      <w:pPr>
        <w:rPr>
          <w:bCs/>
        </w:rPr>
      </w:pPr>
      <w:r w:rsidRPr="009512C7">
        <w:rPr>
          <w:bCs/>
          <w:noProof/>
        </w:rPr>
        <w:lastRenderedPageBreak/>
        <mc:AlternateContent>
          <mc:Choice Requires="wpg">
            <w:drawing>
              <wp:anchor distT="0" distB="0" distL="114300" distR="114300" simplePos="0" relativeHeight="251707392" behindDoc="0" locked="0" layoutInCell="1" allowOverlap="1" wp14:anchorId="407882CE" wp14:editId="64D31CBF">
                <wp:simplePos x="0" y="0"/>
                <wp:positionH relativeFrom="column">
                  <wp:posOffset>2540</wp:posOffset>
                </wp:positionH>
                <wp:positionV relativeFrom="paragraph">
                  <wp:posOffset>1315937</wp:posOffset>
                </wp:positionV>
                <wp:extent cx="3368040" cy="3177540"/>
                <wp:effectExtent l="12700" t="12700" r="10160" b="10160"/>
                <wp:wrapSquare wrapText="bothSides"/>
                <wp:docPr id="1239669147" name="Groupe 15"/>
                <wp:cNvGraphicFramePr/>
                <a:graphic xmlns:a="http://schemas.openxmlformats.org/drawingml/2006/main">
                  <a:graphicData uri="http://schemas.microsoft.com/office/word/2010/wordprocessingGroup">
                    <wpg:wgp>
                      <wpg:cNvGrpSpPr/>
                      <wpg:grpSpPr>
                        <a:xfrm>
                          <a:off x="0" y="0"/>
                          <a:ext cx="3368040" cy="3177540"/>
                          <a:chOff x="0" y="0"/>
                          <a:chExt cx="3368040" cy="3177972"/>
                        </a:xfrm>
                      </wpg:grpSpPr>
                      <pic:pic xmlns:pic="http://schemas.openxmlformats.org/drawingml/2006/picture">
                        <pic:nvPicPr>
                          <pic:cNvPr id="444733288" name="Image 14" descr="perl - RIFF WAV header format 2014 update? - Stack Overflow"/>
                          <pic:cNvPicPr>
                            <a:picLocks noChangeAspect="1"/>
                          </pic:cNvPicPr>
                        </pic:nvPicPr>
                        <pic:blipFill rotWithShape="1">
                          <a:blip r:embed="rId39">
                            <a:extLst>
                              <a:ext uri="{28A0092B-C50C-407E-A947-70E740481C1C}">
                                <a14:useLocalDpi xmlns:a14="http://schemas.microsoft.com/office/drawing/2010/main" val="0"/>
                              </a:ext>
                            </a:extLst>
                          </a:blip>
                          <a:srcRect t="10991" r="8068"/>
                          <a:stretch/>
                        </pic:blipFill>
                        <pic:spPr bwMode="auto">
                          <a:xfrm>
                            <a:off x="0" y="0"/>
                            <a:ext cx="3368040" cy="3022600"/>
                          </a:xfrm>
                          <a:prstGeom prst="rect">
                            <a:avLst/>
                          </a:prstGeom>
                          <a:noFill/>
                          <a:ln>
                            <a:solidFill>
                              <a:schemeClr val="tx1"/>
                            </a:solidFill>
                          </a:ln>
                          <a:extLst>
                            <a:ext uri="{53640926-AAD7-44D8-BBD7-CCE9431645EC}">
                              <a14:shadowObscured xmlns:a14="http://schemas.microsoft.com/office/drawing/2010/main"/>
                            </a:ext>
                          </a:extLst>
                        </pic:spPr>
                      </pic:pic>
                      <wps:wsp>
                        <wps:cNvPr id="770448481" name="Zone de texte 1"/>
                        <wps:cNvSpPr txBox="1"/>
                        <wps:spPr>
                          <a:xfrm>
                            <a:off x="0" y="3022600"/>
                            <a:ext cx="3368040" cy="155372"/>
                          </a:xfrm>
                          <a:prstGeom prst="rect">
                            <a:avLst/>
                          </a:prstGeom>
                          <a:solidFill>
                            <a:prstClr val="white"/>
                          </a:solidFill>
                          <a:ln>
                            <a:solidFill>
                              <a:schemeClr val="tx1"/>
                            </a:solidFill>
                          </a:ln>
                        </wps:spPr>
                        <wps:txbx>
                          <w:txbxContent>
                            <w:p w14:paraId="009D41D0" w14:textId="6A3C5C6A" w:rsidR="002F5A9F" w:rsidRPr="0003197C" w:rsidRDefault="002F5A9F" w:rsidP="002F5A9F">
                              <w:pPr>
                                <w:pStyle w:val="Caption"/>
                                <w:jc w:val="center"/>
                                <w:rPr>
                                  <w:noProof/>
                                  <w:sz w:val="28"/>
                                </w:rPr>
                              </w:pPr>
                              <w:bookmarkStart w:id="53" w:name="_Toc191319522"/>
                              <w:r>
                                <w:t xml:space="preserve">Figure </w:t>
                              </w:r>
                              <w:r>
                                <w:fldChar w:fldCharType="begin"/>
                              </w:r>
                              <w:r>
                                <w:instrText xml:space="preserve"> SEQ Figure \* ARABIC </w:instrText>
                              </w:r>
                              <w:r>
                                <w:fldChar w:fldCharType="separate"/>
                              </w:r>
                              <w:r w:rsidR="004C1127">
                                <w:rPr>
                                  <w:noProof/>
                                </w:rPr>
                                <w:t>17</w:t>
                              </w:r>
                              <w:r>
                                <w:rPr>
                                  <w:noProof/>
                                </w:rPr>
                                <w:fldChar w:fldCharType="end"/>
                              </w:r>
                              <w:r>
                                <w:t xml:space="preserve"> Description de l'entête WAV</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882CE" id="Groupe 15" o:spid="_x0000_s1058" style="position:absolute;left:0;text-align:left;margin-left:.2pt;margin-top:103.6pt;width:265.2pt;height:250.2pt;z-index:251707392;mso-width-relative:margin;mso-height-relative:margin" coordsize="33680,31779" o:gfxdata="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">
                <v:shape id="Image 14" o:spid="_x0000_s1059" type="#_x0000_t75" alt="perl - RIFF WAV header format 2014 update? - Stack Overflow" style="position:absolute;width:33680;height:30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" stroked="t" strokecolor="black [3213]">
                  <v:imagedata r:id="rId40" o:title="perl - RIFF WAV header format 2014 update? - Stack Overflow" croptop="7203f" cropright="5287f"/>
                  <v:path arrowok="t"/>
                </v:shape>
                <v:shape id="_x0000_s1060" type="#_x0000_t202" style="position:absolute;top:30226;width:33680;height:1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" strokecolor="black [3213]">
                  <v:textbox inset="0,0,0,0">
                    <w:txbxContent>
                      <w:p w14:paraId="009D41D0" w14:textId="6A3C5C6A" w:rsidR="002F5A9F" w:rsidRPr="0003197C" w:rsidRDefault="002F5A9F" w:rsidP="002F5A9F">
                        <w:pPr>
                          <w:pStyle w:val="Caption"/>
                          <w:jc w:val="center"/>
                          <w:rPr>
                            <w:noProof/>
                            <w:sz w:val="28"/>
                          </w:rPr>
                        </w:pPr>
                        <w:bookmarkStart w:id="54" w:name="_Toc191319522"/>
                        <w:r>
                          <w:t xml:space="preserve">Figure </w:t>
                        </w:r>
                        <w:r>
                          <w:fldChar w:fldCharType="begin"/>
                        </w:r>
                        <w:r>
                          <w:instrText xml:space="preserve"> SEQ Figure \* ARABIC </w:instrText>
                        </w:r>
                        <w:r>
                          <w:fldChar w:fldCharType="separate"/>
                        </w:r>
                        <w:r w:rsidR="004C1127">
                          <w:rPr>
                            <w:noProof/>
                          </w:rPr>
                          <w:t>17</w:t>
                        </w:r>
                        <w:r>
                          <w:rPr>
                            <w:noProof/>
                          </w:rPr>
                          <w:fldChar w:fldCharType="end"/>
                        </w:r>
                        <w:r>
                          <w:t xml:space="preserve"> Description de l'entête WAV</w:t>
                        </w:r>
                        <w:bookmarkEnd w:id="54"/>
                      </w:p>
                    </w:txbxContent>
                  </v:textbox>
                </v:shape>
                <w10:wrap type="square"/>
              </v:group>
            </w:pict>
          </mc:Fallback>
        </mc:AlternateContent>
      </w:r>
      <w:r w:rsidRPr="009512C7">
        <w:rPr>
          <w:bCs/>
        </w:rPr>
        <w:tab/>
        <w:t>Pour utiliser FATFS, il faut tout d’abord vérifier que la configuration de celui-ci dans le fichier d’entête « </w:t>
      </w:r>
      <w:proofErr w:type="spellStart"/>
      <w:r w:rsidRPr="009512C7">
        <w:rPr>
          <w:bCs/>
          <w:i/>
          <w:iCs/>
        </w:rPr>
        <w:t>ffconf.h</w:t>
      </w:r>
      <w:proofErr w:type="spellEnd"/>
      <w:r w:rsidRPr="009512C7">
        <w:rPr>
          <w:bCs/>
        </w:rPr>
        <w:t xml:space="preserve"> » est correcte et correspond à nos besoins. Ce fichier permet par exemple d’initialiser ou non certaines fonctions plus haut-niveau de FATFS ou encore d’indiquer et de paramétrer le type de table d’allocation.  Après cela, il faut lier le driver créé précédemment avec FATFS. En effet, FATFS a été fait pour n’importe quel type de carte ou périphérique. L’initialisation du lien avec le driver permet de définir les fonctions qui vont être utilisés par FATFS grâce au driver créé précédemment. Par la suite, nous pouvons utiliser les fonctions </w:t>
      </w:r>
      <w:r w:rsidRPr="009512C7">
        <w:rPr>
          <w:bCs/>
          <w:i/>
          <w:iCs/>
        </w:rPr>
        <w:t>« </w:t>
      </w:r>
      <w:proofErr w:type="spellStart"/>
      <w:r w:rsidRPr="009512C7">
        <w:rPr>
          <w:bCs/>
          <w:i/>
          <w:iCs/>
        </w:rPr>
        <w:t>f_</w:t>
      </w:r>
      <w:proofErr w:type="gramStart"/>
      <w:r w:rsidRPr="009512C7">
        <w:rPr>
          <w:bCs/>
          <w:i/>
          <w:iCs/>
        </w:rPr>
        <w:t>mount</w:t>
      </w:r>
      <w:proofErr w:type="spellEnd"/>
      <w:r w:rsidRPr="009512C7">
        <w:rPr>
          <w:bCs/>
          <w:i/>
          <w:iCs/>
        </w:rPr>
        <w:t>(</w:t>
      </w:r>
      <w:proofErr w:type="gramEnd"/>
      <w:r w:rsidRPr="009512C7">
        <w:rPr>
          <w:bCs/>
          <w:i/>
          <w:iCs/>
        </w:rPr>
        <w:t>)</w:t>
      </w:r>
      <w:r w:rsidRPr="009512C7">
        <w:rPr>
          <w:bCs/>
        </w:rPr>
        <w:t> » pour monter le système de fichier, « </w:t>
      </w:r>
      <w:proofErr w:type="spellStart"/>
      <w:r w:rsidRPr="009512C7">
        <w:rPr>
          <w:bCs/>
          <w:i/>
          <w:iCs/>
        </w:rPr>
        <w:t>f_open</w:t>
      </w:r>
      <w:proofErr w:type="spellEnd"/>
      <w:r w:rsidRPr="009512C7">
        <w:rPr>
          <w:bCs/>
          <w:i/>
          <w:iCs/>
        </w:rPr>
        <w:t>()</w:t>
      </w:r>
      <w:r w:rsidRPr="009512C7">
        <w:rPr>
          <w:bCs/>
        </w:rPr>
        <w:t xml:space="preserve"> » pour ouvrir et/ou créer un fichier, </w:t>
      </w:r>
      <w:r w:rsidRPr="009512C7">
        <w:rPr>
          <w:bCs/>
          <w:i/>
          <w:iCs/>
        </w:rPr>
        <w:t>« </w:t>
      </w:r>
      <w:proofErr w:type="spellStart"/>
      <w:r w:rsidRPr="009512C7">
        <w:rPr>
          <w:bCs/>
          <w:i/>
          <w:iCs/>
        </w:rPr>
        <w:t>f_write</w:t>
      </w:r>
      <w:proofErr w:type="spellEnd"/>
      <w:r w:rsidRPr="009512C7">
        <w:rPr>
          <w:bCs/>
          <w:i/>
          <w:iCs/>
        </w:rPr>
        <w:t>()</w:t>
      </w:r>
      <w:r w:rsidRPr="009512C7">
        <w:rPr>
          <w:bCs/>
        </w:rPr>
        <w:t xml:space="preserve"> » pour écrire dans un fichier, </w:t>
      </w:r>
      <w:r w:rsidRPr="009512C7">
        <w:rPr>
          <w:bCs/>
          <w:i/>
          <w:iCs/>
        </w:rPr>
        <w:t>« </w:t>
      </w:r>
      <w:proofErr w:type="spellStart"/>
      <w:r w:rsidRPr="009512C7">
        <w:rPr>
          <w:bCs/>
          <w:i/>
          <w:iCs/>
        </w:rPr>
        <w:t>f_close</w:t>
      </w:r>
      <w:proofErr w:type="spellEnd"/>
      <w:r w:rsidRPr="009512C7">
        <w:rPr>
          <w:bCs/>
          <w:i/>
          <w:iCs/>
        </w:rPr>
        <w:t xml:space="preserve">() </w:t>
      </w:r>
      <w:r w:rsidRPr="009512C7">
        <w:rPr>
          <w:bCs/>
        </w:rPr>
        <w:t>» pour fermer un fichier. Je peux donc ouvrir un fichier, lui donner un nom et une extension en .</w:t>
      </w:r>
      <w:proofErr w:type="spellStart"/>
      <w:r w:rsidRPr="009512C7">
        <w:rPr>
          <w:bCs/>
        </w:rPr>
        <w:t>wav</w:t>
      </w:r>
      <w:proofErr w:type="spellEnd"/>
      <w:r w:rsidRPr="009512C7">
        <w:rPr>
          <w:bCs/>
        </w:rPr>
        <w:t>, écrire l’entête (</w:t>
      </w:r>
      <w:r w:rsidRPr="009512C7">
        <w:rPr>
          <w:bCs/>
          <w:i/>
          <w:iCs/>
        </w:rPr>
        <w:t>figure 8)</w:t>
      </w:r>
      <w:r w:rsidRPr="009512C7">
        <w:rPr>
          <w:bCs/>
        </w:rPr>
        <w:t xml:space="preserve"> et les données captées par les microphones. Cela donnera un fichier écoutable via n’importe quel lecteur audio. </w:t>
      </w:r>
    </w:p>
    <w:p w14:paraId="471C3BE4" w14:textId="0E7DE1A6" w:rsidR="002F5A9F" w:rsidRPr="009512C7" w:rsidRDefault="002F5A9F" w:rsidP="002F5A9F">
      <w:pPr>
        <w:rPr>
          <w:bCs/>
        </w:rPr>
      </w:pPr>
      <w:r>
        <w:rPr>
          <w:bCs/>
        </w:rPr>
        <w:tab/>
        <w:t xml:space="preserve">La carte </w:t>
      </w:r>
      <w:proofErr w:type="spellStart"/>
      <w:r>
        <w:rPr>
          <w:bCs/>
        </w:rPr>
        <w:t>microSD</w:t>
      </w:r>
      <w:proofErr w:type="spellEnd"/>
      <w:r>
        <w:rPr>
          <w:bCs/>
        </w:rPr>
        <w:t xml:space="preserve"> a été utilisé tout au long du projet afin de vérifier les données acquises et transformées par les différentes fonctions. Cependant, dans le programme final, son utilisation est restreinte à l’enregistrement. Le problème rencontré est que</w:t>
      </w:r>
      <w:r w:rsidR="0075075C">
        <w:rPr>
          <w:bCs/>
        </w:rPr>
        <w:t xml:space="preserve"> le middleware FATFS ne permet pas une utilisation par un transfert de donné via un DMA. Il accepte seulement les transferts via le CPU et est donc bloquant. Cette limitation pourrait être enlever via la création d’un programme permettant </w:t>
      </w:r>
      <w:r w:rsidR="00C22BD5">
        <w:rPr>
          <w:bCs/>
        </w:rPr>
        <w:t>l’usage des DMA</w:t>
      </w:r>
      <w:r w:rsidR="0075075C">
        <w:rPr>
          <w:bCs/>
        </w:rPr>
        <w:t>. Cependant</w:t>
      </w:r>
      <w:r w:rsidR="00A84AC6">
        <w:rPr>
          <w:bCs/>
        </w:rPr>
        <w:t>,</w:t>
      </w:r>
      <w:r w:rsidR="0075075C">
        <w:rPr>
          <w:bCs/>
        </w:rPr>
        <w:t xml:space="preserve"> le temps de développement</w:t>
      </w:r>
      <w:r w:rsidR="00A84AC6">
        <w:rPr>
          <w:bCs/>
        </w:rPr>
        <w:t xml:space="preserve"> assez restreint</w:t>
      </w:r>
      <w:r w:rsidR="0075075C">
        <w:rPr>
          <w:bCs/>
        </w:rPr>
        <w:t xml:space="preserve"> </w:t>
      </w:r>
      <w:r w:rsidR="00A84AC6">
        <w:rPr>
          <w:bCs/>
        </w:rPr>
        <w:t>du</w:t>
      </w:r>
      <w:r w:rsidR="0075075C">
        <w:rPr>
          <w:bCs/>
        </w:rPr>
        <w:t xml:space="preserve"> projet ne m</w:t>
      </w:r>
      <w:r w:rsidR="00A84AC6">
        <w:rPr>
          <w:bCs/>
        </w:rPr>
        <w:t>’a pas permis de refaire le middleware. Dans notre application finale, comme on a pu le voir, la carte SD sert seulement à l’enregistrement</w:t>
      </w:r>
      <w:r w:rsidR="00132976">
        <w:rPr>
          <w:bCs/>
        </w:rPr>
        <w:t xml:space="preserve"> de fichier audio WAV</w:t>
      </w:r>
      <w:r w:rsidR="00A84AC6">
        <w:rPr>
          <w:bCs/>
        </w:rPr>
        <w:t xml:space="preserve">. L’écriture d’un fichier audio ne peut donc se faire en parallèle d’une autre tâche. Il faut donc être vigilant à cette </w:t>
      </w:r>
      <w:r w:rsidR="00132976">
        <w:rPr>
          <w:bCs/>
        </w:rPr>
        <w:t xml:space="preserve">contrainte </w:t>
      </w:r>
      <w:r w:rsidR="00A84AC6">
        <w:rPr>
          <w:bCs/>
        </w:rPr>
        <w:t xml:space="preserve">puisque l’écriture peut largement prendre plusieurs millisecondes. </w:t>
      </w:r>
      <w:r w:rsidR="00974E6A">
        <w:rPr>
          <w:bCs/>
        </w:rPr>
        <w:t xml:space="preserve">J’ai cependant optimisé le temps d’écriture </w:t>
      </w:r>
      <w:r w:rsidR="00C22BD5">
        <w:rPr>
          <w:bCs/>
        </w:rPr>
        <w:t xml:space="preserve">via certains paramètres comme le la vitesse d’horloge du bus de données. A titre de comparaison, il faut environ 10ms pour enregistrer </w:t>
      </w:r>
      <w:r w:rsidR="00C22BD5">
        <w:rPr>
          <w:bCs/>
        </w:rPr>
        <w:lastRenderedPageBreak/>
        <w:t>33792 (nombre de données différente sur une extraction de données) en 16 bits sur la carte SD.</w:t>
      </w:r>
    </w:p>
    <w:p w14:paraId="05BAAA34" w14:textId="77777777" w:rsidR="002F5A9F" w:rsidRPr="009512C7" w:rsidRDefault="002F5A9F" w:rsidP="002F5A9F">
      <w:r w:rsidRPr="009512C7">
        <w:fldChar w:fldCharType="begin"/>
      </w:r>
      <w:r w:rsidRPr="009512C7">
        <w:instrText xml:space="preserve"> INCLUDEPICTURE "https://i.stack.imgur.com/NEYC2.gif" \* MERGEFORMATINET </w:instrText>
      </w:r>
      <w:r w:rsidRPr="009512C7">
        <w:fldChar w:fldCharType="separate"/>
      </w:r>
      <w:r w:rsidRPr="009512C7">
        <w:fldChar w:fldCharType="end"/>
      </w:r>
      <w:r w:rsidRPr="009512C7">
        <w:fldChar w:fldCharType="begin"/>
      </w:r>
      <w:r w:rsidRPr="009512C7">
        <w:instrText xml:space="preserve"> INCLUDEPICTURE "https://images.wondershare.com/recoverit/article/how-fat32-works.jpg" \* MERGEFORMATINET </w:instrText>
      </w:r>
      <w:r w:rsidRPr="009512C7">
        <w:fldChar w:fldCharType="separate"/>
      </w:r>
      <w:r w:rsidRPr="009512C7">
        <w:fldChar w:fldCharType="end"/>
      </w:r>
    </w:p>
    <w:p w14:paraId="2B978601" w14:textId="09F65C4F" w:rsidR="00D13398" w:rsidRPr="009512C7" w:rsidRDefault="005C21CF" w:rsidP="005D0059">
      <w:pPr>
        <w:pStyle w:val="Heading2"/>
      </w:pPr>
      <w:bookmarkStart w:id="55" w:name="_Toc191319495"/>
      <w:r w:rsidRPr="009512C7">
        <w:t>L</w:t>
      </w:r>
      <w:r w:rsidR="009512C7" w:rsidRPr="009512C7">
        <w:t>’intelligence artificielle</w:t>
      </w:r>
      <w:bookmarkEnd w:id="55"/>
      <w:r w:rsidR="00950D0A" w:rsidRPr="009512C7">
        <w:tab/>
      </w:r>
    </w:p>
    <w:p w14:paraId="5587C542" w14:textId="178CB80B" w:rsidR="00120406" w:rsidRPr="009512C7" w:rsidRDefault="006172BA" w:rsidP="009512C7">
      <w:pPr>
        <w:ind w:firstLine="567"/>
      </w:pPr>
      <w:hyperlink r:id="rId41" w:history="1">
        <w:r w:rsidRPr="009512C7">
          <w:rPr>
            <w:rStyle w:val="Hyperlink"/>
            <w:i/>
            <w:iCs/>
            <w:sz w:val="20"/>
            <w:szCs w:val="18"/>
          </w:rPr>
          <w:t>https://github.com/kiki442002/IA_embeded_audio_classifier/tree/main</w:t>
        </w:r>
      </w:hyperlink>
    </w:p>
    <w:p w14:paraId="3ADF951F" w14:textId="77777777" w:rsidR="009512C7" w:rsidRPr="009512C7" w:rsidRDefault="009512C7" w:rsidP="009512C7">
      <w:pPr>
        <w:ind w:firstLine="567"/>
      </w:pPr>
    </w:p>
    <w:p w14:paraId="3308A845" w14:textId="066AFFB2" w:rsidR="00120406" w:rsidRPr="009512C7" w:rsidRDefault="00120406" w:rsidP="00120406">
      <w:pPr>
        <w:pStyle w:val="Heading3"/>
      </w:pPr>
      <w:bookmarkStart w:id="56" w:name="_Toc191319496"/>
      <w:r w:rsidRPr="009512C7">
        <w:t>L</w:t>
      </w:r>
      <w:r w:rsidR="009512C7" w:rsidRPr="009512C7">
        <w:t xml:space="preserve">es </w:t>
      </w:r>
      <w:r w:rsidRPr="009512C7">
        <w:t>données</w:t>
      </w:r>
      <w:bookmarkEnd w:id="56"/>
    </w:p>
    <w:p w14:paraId="514E40C2" w14:textId="77777777" w:rsidR="00120406" w:rsidRPr="009512C7" w:rsidRDefault="00120406" w:rsidP="00120406"/>
    <w:p w14:paraId="0EBB4936" w14:textId="7F43A6C9" w:rsidR="00120406" w:rsidRPr="009512C7" w:rsidRDefault="00120406" w:rsidP="00120406">
      <w:pPr>
        <w:pStyle w:val="Heading3"/>
      </w:pPr>
      <w:bookmarkStart w:id="57" w:name="_Toc191319497"/>
      <w:r w:rsidRPr="009512C7">
        <w:t>L</w:t>
      </w:r>
      <w:r w:rsidR="009512C7" w:rsidRPr="009512C7">
        <w:t>’entrainement</w:t>
      </w:r>
      <w:bookmarkEnd w:id="57"/>
      <w:r w:rsidR="009512C7" w:rsidRPr="009512C7">
        <w:t xml:space="preserve"> </w:t>
      </w:r>
    </w:p>
    <w:p w14:paraId="5AA6AE13" w14:textId="6EB884C3" w:rsidR="00DB04C4" w:rsidRPr="009512C7" w:rsidRDefault="00DB04C4" w:rsidP="00DB04C4">
      <w:pPr>
        <w:pStyle w:val="Heading4"/>
      </w:pPr>
      <w:r w:rsidRPr="009512C7">
        <w:t>Approche conventionnelle</w:t>
      </w:r>
    </w:p>
    <w:p w14:paraId="5EAD5AF4" w14:textId="245B901B" w:rsidR="00DB04C4" w:rsidRPr="009512C7" w:rsidRDefault="00DB04C4" w:rsidP="00DB04C4">
      <w:pPr>
        <w:pStyle w:val="Heading4"/>
      </w:pPr>
      <w:r w:rsidRPr="009512C7">
        <w:t xml:space="preserve">Approche par apprentissage actif (active </w:t>
      </w:r>
      <w:proofErr w:type="spellStart"/>
      <w:r w:rsidRPr="009512C7">
        <w:t>learning</w:t>
      </w:r>
      <w:proofErr w:type="spellEnd"/>
      <w:r w:rsidRPr="009512C7">
        <w:t>)</w:t>
      </w:r>
    </w:p>
    <w:p w14:paraId="716EFB86" w14:textId="77777777" w:rsidR="009512C7" w:rsidRPr="009512C7" w:rsidRDefault="009512C7" w:rsidP="009512C7"/>
    <w:p w14:paraId="2CEC4C55" w14:textId="0F7506A6" w:rsidR="009512C7" w:rsidRPr="009512C7" w:rsidRDefault="009512C7" w:rsidP="009512C7">
      <w:pPr>
        <w:pStyle w:val="Heading3"/>
      </w:pPr>
      <w:bookmarkStart w:id="58" w:name="_Toc191319498"/>
      <w:r w:rsidRPr="009512C7">
        <w:t>L’intégration</w:t>
      </w:r>
      <w:bookmarkEnd w:id="58"/>
    </w:p>
    <w:p w14:paraId="283C9712" w14:textId="77777777" w:rsidR="00DB04C4" w:rsidRPr="009512C7" w:rsidRDefault="00DB04C4" w:rsidP="00DB04C4"/>
    <w:p w14:paraId="69DFCA2C" w14:textId="77777777" w:rsidR="00A06358" w:rsidRPr="009512C7" w:rsidRDefault="00A06358" w:rsidP="00A06358">
      <w:pPr>
        <w:ind w:firstLine="567"/>
        <w:rPr>
          <w:i/>
          <w:iCs/>
          <w:sz w:val="20"/>
          <w:szCs w:val="18"/>
        </w:rPr>
      </w:pPr>
    </w:p>
    <w:p w14:paraId="495BDAB7" w14:textId="5751F840" w:rsidR="00A06358" w:rsidRPr="009512C7" w:rsidRDefault="00A06358" w:rsidP="00A06358">
      <w:pPr>
        <w:ind w:firstLine="567"/>
      </w:pPr>
      <w:r w:rsidRPr="009512C7">
        <w:t>Dans un premier temps, pour entrainer l’IA, Il est nécessaire de gérer</w:t>
      </w:r>
      <w:r w:rsidR="00A804B2" w:rsidRPr="009512C7">
        <w:t xml:space="preserve"> et comprendre</w:t>
      </w:r>
      <w:r w:rsidRPr="009512C7">
        <w:t xml:space="preserve"> la base de données. Pour ce faire, j’ai pu </w:t>
      </w:r>
      <w:r w:rsidR="00680469" w:rsidRPr="009512C7">
        <w:t>récupérer</w:t>
      </w:r>
      <w:r w:rsidRPr="009512C7">
        <w:t xml:space="preserve"> la BDD</w:t>
      </w:r>
      <w:r w:rsidR="00680469" w:rsidRPr="009512C7">
        <w:t xml:space="preserve"> utilisé</w:t>
      </w:r>
      <w:r w:rsidR="00A804B2" w:rsidRPr="009512C7">
        <w:t>e</w:t>
      </w:r>
      <w:r w:rsidR="00680469" w:rsidRPr="009512C7">
        <w:t xml:space="preserve"> lors de la thèse </w:t>
      </w:r>
      <w:sdt>
        <w:sdtPr>
          <w:id w:val="-1373536553"/>
          <w:citation/>
        </w:sdtPr>
        <w:sdtContent>
          <w:r w:rsidR="00680469" w:rsidRPr="009512C7">
            <w:fldChar w:fldCharType="begin"/>
          </w:r>
          <w:r w:rsidR="00680469" w:rsidRPr="009512C7">
            <w:instrText xml:space="preserve"> CITATION Amm23 \l 1036 </w:instrText>
          </w:r>
          <w:r w:rsidR="00680469" w:rsidRPr="009512C7">
            <w:fldChar w:fldCharType="separate"/>
          </w:r>
          <w:r w:rsidR="00680469" w:rsidRPr="009512C7">
            <w:rPr>
              <w:noProof/>
            </w:rPr>
            <w:t>(Ahmed, 2023)</w:t>
          </w:r>
          <w:r w:rsidR="00680469" w:rsidRPr="009512C7">
            <w:fldChar w:fldCharType="end"/>
          </w:r>
        </w:sdtContent>
      </w:sdt>
      <w:r w:rsidR="00680469" w:rsidRPr="009512C7">
        <w:t>.  Cette BDD était déjà labélisée et sépar</w:t>
      </w:r>
      <w:r w:rsidR="00A804B2" w:rsidRPr="009512C7">
        <w:t>ée</w:t>
      </w:r>
      <w:r w:rsidR="00680469" w:rsidRPr="009512C7">
        <w:t xml:space="preserve"> en entrainement, test dans des fichiers CSV. J’ai néanmoins décidé de modifier cette séparation. En effet, l’ensemble des données audio de la base de données sont des </w:t>
      </w:r>
      <w:r w:rsidR="005F2B1D" w:rsidRPr="009512C7">
        <w:t>fichiers de 10 secondes or le processus de l’IA prend en réalité qu</w:t>
      </w:r>
      <w:r w:rsidR="00A45B08" w:rsidRPr="009512C7">
        <w:t>’une</w:t>
      </w:r>
      <w:r w:rsidR="005F2B1D" w:rsidRPr="009512C7">
        <w:t xml:space="preserve"> seconde de données avant d’inférer. J’ai donc </w:t>
      </w:r>
      <w:r w:rsidR="0030788C" w:rsidRPr="009512C7">
        <w:t>séparé</w:t>
      </w:r>
      <w:r w:rsidR="005F2B1D" w:rsidRPr="009512C7">
        <w:t xml:space="preserve"> </w:t>
      </w:r>
      <w:r w:rsidR="0030788C" w:rsidRPr="009512C7">
        <w:t>les échantillons</w:t>
      </w:r>
      <w:r w:rsidR="005F2B1D" w:rsidRPr="009512C7">
        <w:t xml:space="preserve"> de la base de données en quatre sous-échantillons </w:t>
      </w:r>
      <w:r w:rsidR="00104322" w:rsidRPr="009512C7">
        <w:t>de deux</w:t>
      </w:r>
      <w:r w:rsidR="005F2B1D" w:rsidRPr="009512C7">
        <w:t xml:space="preserve"> secondes</w:t>
      </w:r>
      <w:r w:rsidR="004A586E" w:rsidRPr="009512C7">
        <w:t>.</w:t>
      </w:r>
      <w:r w:rsidR="005F2B1D" w:rsidRPr="009512C7">
        <w:t xml:space="preserve"> </w:t>
      </w:r>
      <w:r w:rsidR="004A586E" w:rsidRPr="009512C7">
        <w:t>J’ai</w:t>
      </w:r>
      <w:r w:rsidR="005F2B1D" w:rsidRPr="009512C7">
        <w:t xml:space="preserve"> om</w:t>
      </w:r>
      <w:r w:rsidR="004A586E" w:rsidRPr="009512C7">
        <w:t>is</w:t>
      </w:r>
      <w:r w:rsidR="005F2B1D" w:rsidRPr="009512C7">
        <w:t xml:space="preserve"> la première et la dernière seconde de l’échantillon pour limiter </w:t>
      </w:r>
      <w:r w:rsidR="0030788C" w:rsidRPr="009512C7">
        <w:t>les effets</w:t>
      </w:r>
      <w:r w:rsidR="005F2B1D" w:rsidRPr="009512C7">
        <w:t xml:space="preserve"> de bords. </w:t>
      </w:r>
      <w:r w:rsidR="0030788C" w:rsidRPr="009512C7">
        <w:t xml:space="preserve">Le choix de deux secondes me permettrait d’augmenter la base de temps que l’IA a par inférence si nécessaire. </w:t>
      </w:r>
      <w:r w:rsidR="00721F24" w:rsidRPr="009512C7">
        <w:t>A</w:t>
      </w:r>
      <w:r w:rsidR="0030788C" w:rsidRPr="009512C7">
        <w:t>u final</w:t>
      </w:r>
      <w:r w:rsidR="00721F24" w:rsidRPr="009512C7">
        <w:t>, j’obtiens</w:t>
      </w:r>
      <w:r w:rsidR="0030788C" w:rsidRPr="009512C7">
        <w:t xml:space="preserve"> une BDD de 12 000 échantillons répartie équitablement en 4 labels</w:t>
      </w:r>
      <w:r w:rsidR="00974E1E" w:rsidRPr="009512C7">
        <w:t> :</w:t>
      </w:r>
      <w:r w:rsidR="006C4A50" w:rsidRPr="009512C7">
        <w:t xml:space="preserve"> bruit de pluie, de vent, de pas et de voiture</w:t>
      </w:r>
      <w:r w:rsidR="008E55E6" w:rsidRPr="009512C7">
        <w:t xml:space="preserve">. La base de données est séparée en 80% pour l’entrainement et 20% pour le test. Cependant, suite à une discussion auprès de notre professeur en IA, il serait préférable de la séparer en 3 : 80% pour l’entrainement, </w:t>
      </w:r>
      <w:r w:rsidR="00052443" w:rsidRPr="009512C7">
        <w:t>6.66% pour le développement et 13.33% pour le test. La partie développement me permettra de tester l’IA après chaque epoch pour déterminer si elle est meilleur</w:t>
      </w:r>
      <w:r w:rsidR="00FC77EC" w:rsidRPr="009512C7">
        <w:t>e</w:t>
      </w:r>
      <w:r w:rsidR="00052443" w:rsidRPr="009512C7">
        <w:t xml:space="preserve"> ou non que la précédente epoch. </w:t>
      </w:r>
    </w:p>
    <w:p w14:paraId="63E28B6D" w14:textId="77777777" w:rsidR="00052443" w:rsidRPr="009512C7" w:rsidRDefault="00052443" w:rsidP="00A06358">
      <w:pPr>
        <w:ind w:firstLine="567"/>
      </w:pPr>
      <w:r w:rsidRPr="009512C7">
        <w:t xml:space="preserve">L’extraction des données a été fait de manière analogue à celui réaliser sur la carte embarquée, à l’exception de la FFT. Pour éviter tout risque lié à ce problème, je vais remplacer la méthode actuelle utilisant </w:t>
      </w:r>
      <w:proofErr w:type="spellStart"/>
      <w:r w:rsidRPr="009512C7">
        <w:t>numpy</w:t>
      </w:r>
      <w:proofErr w:type="spellEnd"/>
      <w:r w:rsidRPr="009512C7">
        <w:t xml:space="preserve"> par celle de la bibliothèque </w:t>
      </w:r>
      <w:r w:rsidRPr="009512C7">
        <w:lastRenderedPageBreak/>
        <w:t>CMSIS-DSP pour python. Cela devrait permettre d’avoir des résultats proches de ceux qui devrait être calcul</w:t>
      </w:r>
      <w:r w:rsidR="00E93690" w:rsidRPr="009512C7">
        <w:t>és</w:t>
      </w:r>
      <w:r w:rsidRPr="009512C7">
        <w:t xml:space="preserve"> par la carte STM32 et ainsi obtenir une meilleure précision sur celle-ci. </w:t>
      </w:r>
    </w:p>
    <w:p w14:paraId="050BB27D" w14:textId="77777777" w:rsidR="00052443" w:rsidRPr="009512C7" w:rsidRDefault="00052443" w:rsidP="00A06358">
      <w:pPr>
        <w:ind w:firstLine="567"/>
      </w:pPr>
      <w:r w:rsidRPr="009512C7">
        <w:t xml:space="preserve">L’IA est réalisée à l’aide de la bibliothèque </w:t>
      </w:r>
      <w:proofErr w:type="spellStart"/>
      <w:r w:rsidRPr="009512C7">
        <w:t>pytorch</w:t>
      </w:r>
      <w:proofErr w:type="spellEnd"/>
      <w:r w:rsidRPr="009512C7">
        <w:t xml:space="preserve"> pour python. Le réseau neuronique </w:t>
      </w:r>
      <w:r w:rsidR="007F1129" w:rsidRPr="009512C7">
        <w:t xml:space="preserve">comporte 38 142 paramètres et </w:t>
      </w:r>
      <w:r w:rsidRPr="009512C7">
        <w:t>est composé des couches suivantes :</w:t>
      </w:r>
    </w:p>
    <w:p w14:paraId="2CCB0961" w14:textId="77777777" w:rsidR="00052443" w:rsidRPr="009512C7" w:rsidRDefault="00052443" w:rsidP="00052443">
      <w:pPr>
        <w:numPr>
          <w:ilvl w:val="0"/>
          <w:numId w:val="26"/>
        </w:numPr>
        <w:tabs>
          <w:tab w:val="num" w:pos="720"/>
        </w:tabs>
      </w:pPr>
      <w:r w:rsidRPr="009512C7">
        <w:t>Conv1 :</w:t>
      </w:r>
    </w:p>
    <w:p w14:paraId="043388E9" w14:textId="77777777" w:rsidR="00052443" w:rsidRPr="009512C7" w:rsidRDefault="00052443" w:rsidP="007B089C">
      <w:pPr>
        <w:ind w:firstLine="720"/>
      </w:pPr>
      <w:proofErr w:type="gramStart"/>
      <w:r w:rsidRPr="009512C7">
        <w:t>in</w:t>
      </w:r>
      <w:proofErr w:type="gramEnd"/>
      <w:r w:rsidRPr="009512C7">
        <w:t xml:space="preserve"> = 1, out = 4, kernel = 3x3</w:t>
      </w:r>
    </w:p>
    <w:p w14:paraId="48180EBD" w14:textId="77777777" w:rsidR="00052443" w:rsidRPr="009512C7" w:rsidRDefault="00052443" w:rsidP="007B089C">
      <w:pPr>
        <w:ind w:firstLine="720"/>
      </w:pPr>
      <w:r w:rsidRPr="009512C7">
        <w:t>MaxPool2d : kernel = 2x2, stride = 2</w:t>
      </w:r>
    </w:p>
    <w:p w14:paraId="5DFA360F" w14:textId="77777777" w:rsidR="00052443" w:rsidRPr="009512C7" w:rsidRDefault="00052443" w:rsidP="007B089C">
      <w:pPr>
        <w:numPr>
          <w:ilvl w:val="0"/>
          <w:numId w:val="27"/>
        </w:numPr>
        <w:tabs>
          <w:tab w:val="num" w:pos="720"/>
        </w:tabs>
        <w:spacing w:before="120"/>
        <w:ind w:left="924" w:hanging="357"/>
      </w:pPr>
      <w:r w:rsidRPr="009512C7">
        <w:t>Conv2 :</w:t>
      </w:r>
    </w:p>
    <w:p w14:paraId="62F8CFA3" w14:textId="77777777" w:rsidR="00052443" w:rsidRPr="009512C7" w:rsidRDefault="00052443" w:rsidP="007B089C">
      <w:pPr>
        <w:ind w:firstLine="720"/>
      </w:pPr>
      <w:proofErr w:type="gramStart"/>
      <w:r w:rsidRPr="009512C7">
        <w:t>in</w:t>
      </w:r>
      <w:proofErr w:type="gramEnd"/>
      <w:r w:rsidRPr="009512C7">
        <w:t xml:space="preserve"> = 4, out = 16, kernel = 3x3</w:t>
      </w:r>
    </w:p>
    <w:p w14:paraId="7E429985" w14:textId="77777777" w:rsidR="00052443" w:rsidRPr="009512C7" w:rsidRDefault="00052443" w:rsidP="007B089C">
      <w:pPr>
        <w:ind w:firstLine="720"/>
      </w:pPr>
      <w:r w:rsidRPr="009512C7">
        <w:t>MaxPool2d : kernel = 2x2, stride = 2</w:t>
      </w:r>
    </w:p>
    <w:p w14:paraId="5C088671" w14:textId="77777777" w:rsidR="00052443" w:rsidRPr="009512C7" w:rsidRDefault="00052443" w:rsidP="007B089C">
      <w:pPr>
        <w:numPr>
          <w:ilvl w:val="0"/>
          <w:numId w:val="28"/>
        </w:numPr>
        <w:tabs>
          <w:tab w:val="num" w:pos="720"/>
        </w:tabs>
        <w:spacing w:before="120"/>
        <w:ind w:left="924" w:hanging="357"/>
      </w:pPr>
      <w:r w:rsidRPr="009512C7">
        <w:t>Linear1 :</w:t>
      </w:r>
    </w:p>
    <w:p w14:paraId="4E1A7218" w14:textId="77777777" w:rsidR="00052443" w:rsidRPr="009512C7" w:rsidRDefault="00052443" w:rsidP="007B089C">
      <w:pPr>
        <w:ind w:firstLine="720"/>
      </w:pPr>
      <w:proofErr w:type="gramStart"/>
      <w:r w:rsidRPr="009512C7">
        <w:t>in</w:t>
      </w:r>
      <w:proofErr w:type="gramEnd"/>
      <w:r w:rsidRPr="009512C7">
        <w:t xml:space="preserve"> = 896, out = 40</w:t>
      </w:r>
    </w:p>
    <w:p w14:paraId="6797E2C6" w14:textId="77777777" w:rsidR="00052443" w:rsidRPr="009512C7" w:rsidRDefault="00052443" w:rsidP="007B089C">
      <w:pPr>
        <w:numPr>
          <w:ilvl w:val="0"/>
          <w:numId w:val="29"/>
        </w:numPr>
        <w:tabs>
          <w:tab w:val="num" w:pos="720"/>
        </w:tabs>
        <w:spacing w:before="120"/>
        <w:ind w:left="924" w:hanging="357"/>
      </w:pPr>
      <w:r w:rsidRPr="009512C7">
        <w:t>Linear2 :</w:t>
      </w:r>
    </w:p>
    <w:p w14:paraId="48E3C0E3" w14:textId="77777777" w:rsidR="00052443" w:rsidRPr="009512C7" w:rsidRDefault="00052443" w:rsidP="007B089C">
      <w:pPr>
        <w:ind w:firstLine="720"/>
      </w:pPr>
      <w:proofErr w:type="gramStart"/>
      <w:r w:rsidRPr="009512C7">
        <w:t>in</w:t>
      </w:r>
      <w:proofErr w:type="gramEnd"/>
      <w:r w:rsidRPr="009512C7">
        <w:t xml:space="preserve"> = 40, out = 32</w:t>
      </w:r>
    </w:p>
    <w:p w14:paraId="646BA113" w14:textId="77777777" w:rsidR="00052443" w:rsidRPr="009512C7" w:rsidRDefault="00052443" w:rsidP="007B089C">
      <w:pPr>
        <w:numPr>
          <w:ilvl w:val="0"/>
          <w:numId w:val="30"/>
        </w:numPr>
        <w:tabs>
          <w:tab w:val="num" w:pos="720"/>
        </w:tabs>
        <w:spacing w:before="120"/>
        <w:ind w:left="924" w:hanging="357"/>
      </w:pPr>
      <w:r w:rsidRPr="009512C7">
        <w:t>Linear3 :</w:t>
      </w:r>
    </w:p>
    <w:p w14:paraId="100F433A" w14:textId="77777777" w:rsidR="00052443" w:rsidRPr="009512C7" w:rsidRDefault="00052443" w:rsidP="007B089C">
      <w:pPr>
        <w:ind w:firstLine="720"/>
      </w:pPr>
      <w:proofErr w:type="gramStart"/>
      <w:r w:rsidRPr="009512C7">
        <w:t>in</w:t>
      </w:r>
      <w:proofErr w:type="gramEnd"/>
      <w:r w:rsidRPr="009512C7">
        <w:t xml:space="preserve"> = 32, out = 8</w:t>
      </w:r>
    </w:p>
    <w:p w14:paraId="3492BC12" w14:textId="77777777" w:rsidR="00052443" w:rsidRPr="009512C7" w:rsidRDefault="00052443" w:rsidP="007B089C">
      <w:pPr>
        <w:numPr>
          <w:ilvl w:val="0"/>
          <w:numId w:val="31"/>
        </w:numPr>
        <w:tabs>
          <w:tab w:val="num" w:pos="720"/>
        </w:tabs>
        <w:spacing w:before="120"/>
        <w:ind w:left="924" w:hanging="357"/>
      </w:pPr>
      <w:r w:rsidRPr="009512C7">
        <w:t>Linear4 :</w:t>
      </w:r>
    </w:p>
    <w:p w14:paraId="7C45DA9F" w14:textId="77777777" w:rsidR="00052443" w:rsidRPr="009512C7" w:rsidRDefault="00052443" w:rsidP="007B089C">
      <w:pPr>
        <w:ind w:firstLine="720"/>
      </w:pPr>
      <w:proofErr w:type="gramStart"/>
      <w:r w:rsidRPr="009512C7">
        <w:t>in</w:t>
      </w:r>
      <w:proofErr w:type="gramEnd"/>
      <w:r w:rsidRPr="009512C7">
        <w:t xml:space="preserve"> = 8, out = </w:t>
      </w:r>
      <w:r w:rsidR="007B089C" w:rsidRPr="009512C7">
        <w:t>4</w:t>
      </w:r>
    </w:p>
    <w:p w14:paraId="1EE10F08" w14:textId="77777777" w:rsidR="009F6997" w:rsidRPr="009512C7" w:rsidRDefault="009F6997" w:rsidP="009F6997">
      <w:r w:rsidRPr="009512C7">
        <w:t xml:space="preserve">On remarque qui s’agit d’un modèle avec un nombre limité de paramètres pour qu’il puisse facilement être accueilli au sein de la carte STM32. </w:t>
      </w:r>
    </w:p>
    <w:p w14:paraId="3B0A76C1" w14:textId="111C0590" w:rsidR="009F6997" w:rsidRPr="009512C7" w:rsidRDefault="009F6997" w:rsidP="009F6997">
      <w:r w:rsidRPr="009512C7">
        <w:tab/>
        <w:t>Il faut maintenant finir l’élaboration du modèle, qui devra être convert</w:t>
      </w:r>
      <w:r w:rsidR="006D7808" w:rsidRPr="009512C7">
        <w:t>i</w:t>
      </w:r>
      <w:r w:rsidRPr="009512C7">
        <w:t xml:space="preserve"> par la suite au format ON</w:t>
      </w:r>
      <w:r w:rsidR="006D7808" w:rsidRPr="009512C7">
        <w:t>N</w:t>
      </w:r>
      <w:r w:rsidRPr="009512C7">
        <w:t>X pour qu’il puisse être intégré sur la carte à l’aide de STM32CubeIA.</w:t>
      </w:r>
      <w:r w:rsidR="00C63CC8" w:rsidRPr="009512C7">
        <w:t xml:space="preserve"> Cependant, quelques métriques ont déjà pu être réalis</w:t>
      </w:r>
      <w:r w:rsidR="00FC77EC" w:rsidRPr="009512C7">
        <w:t>ées</w:t>
      </w:r>
      <w:r w:rsidR="00C63CC8" w:rsidRPr="009512C7">
        <w:t>, sur le modèle actuel sans pour autant être confirmé</w:t>
      </w:r>
      <w:r w:rsidR="002965DC" w:rsidRPr="009512C7">
        <w:t>e</w:t>
      </w:r>
      <w:r w:rsidR="00BA0A90" w:rsidRPr="009512C7">
        <w:t>s</w:t>
      </w:r>
      <w:r w:rsidR="00C63CC8" w:rsidRPr="009512C7">
        <w:t xml:space="preserve">. Sa performance </w:t>
      </w:r>
      <w:r w:rsidR="00FC77EC" w:rsidRPr="009512C7">
        <w:t>a</w:t>
      </w:r>
      <w:r w:rsidR="00C63CC8" w:rsidRPr="009512C7">
        <w:t xml:space="preserve"> atteint environ 90%, et le temps d’itération sur la carte STM32 est d’environ 9ms. Ce qui est largement acceptable puisque </w:t>
      </w:r>
      <w:r w:rsidR="009306B5" w:rsidRPr="009512C7">
        <w:t xml:space="preserve">le modèle effectue au minimum une inférence toutes les secondes </w:t>
      </w:r>
      <w:sdt>
        <w:sdtPr>
          <w:id w:val="825103740"/>
          <w:citation/>
        </w:sdtPr>
        <w:sdtContent>
          <w:r w:rsidR="00264429" w:rsidRPr="009512C7">
            <w:fldChar w:fldCharType="begin"/>
          </w:r>
          <w:r w:rsidR="00264429" w:rsidRPr="009512C7">
            <w:instrText xml:space="preserve"> CITATION STE \l 1036 </w:instrText>
          </w:r>
          <w:r w:rsidR="00264429" w:rsidRPr="009512C7">
            <w:fldChar w:fldCharType="separate"/>
          </w:r>
          <w:r w:rsidR="00264429" w:rsidRPr="009512C7">
            <w:rPr>
              <w:noProof/>
            </w:rPr>
            <w:t>(ST Edge AI Developer Cloud, s.d.)</w:t>
          </w:r>
          <w:r w:rsidR="00264429" w:rsidRPr="009512C7">
            <w:fldChar w:fldCharType="end"/>
          </w:r>
        </w:sdtContent>
      </w:sdt>
      <w:r w:rsidR="00264429" w:rsidRPr="009512C7">
        <w:t>.</w:t>
      </w:r>
    </w:p>
    <w:p w14:paraId="493008E1" w14:textId="77777777" w:rsidR="0030544C" w:rsidRPr="009512C7" w:rsidRDefault="0030544C" w:rsidP="009F6997"/>
    <w:p w14:paraId="1B7AA395" w14:textId="77777777" w:rsidR="00052443" w:rsidRPr="009512C7" w:rsidRDefault="00052443" w:rsidP="00A06358">
      <w:pPr>
        <w:ind w:firstLine="567"/>
      </w:pPr>
    </w:p>
    <w:p w14:paraId="462E3D8C" w14:textId="1170AEF0" w:rsidR="0030544C" w:rsidRPr="009512C7" w:rsidRDefault="0030544C" w:rsidP="0030544C">
      <w:pPr>
        <w:pStyle w:val="Heading2"/>
      </w:pPr>
      <w:bookmarkStart w:id="59" w:name="_Toc191319499"/>
      <w:r w:rsidRPr="009512C7">
        <w:t>Le programme final</w:t>
      </w:r>
      <w:bookmarkEnd w:id="59"/>
    </w:p>
    <w:p w14:paraId="4AE239F5" w14:textId="396CC0C8" w:rsidR="00120406" w:rsidRPr="009512C7" w:rsidRDefault="00052443" w:rsidP="00A06358">
      <w:pPr>
        <w:ind w:firstLine="567"/>
      </w:pPr>
      <w:r w:rsidRPr="009512C7">
        <w:t xml:space="preserve"> </w:t>
      </w:r>
    </w:p>
    <w:p w14:paraId="1C2C7952" w14:textId="77777777" w:rsidR="00120406" w:rsidRPr="009512C7" w:rsidRDefault="00120406">
      <w:pPr>
        <w:jc w:val="left"/>
      </w:pPr>
      <w:r w:rsidRPr="009512C7">
        <w:br w:type="page"/>
      </w:r>
    </w:p>
    <w:p w14:paraId="1F7A7F27" w14:textId="3E398F66" w:rsidR="00052443" w:rsidRPr="009512C7" w:rsidRDefault="00120406" w:rsidP="00120406">
      <w:pPr>
        <w:pStyle w:val="Heading1"/>
      </w:pPr>
      <w:bookmarkStart w:id="60" w:name="_Toc191319500"/>
      <w:r w:rsidRPr="009512C7">
        <w:lastRenderedPageBreak/>
        <w:t>Discussion des résultats</w:t>
      </w:r>
      <w:bookmarkEnd w:id="60"/>
    </w:p>
    <w:p w14:paraId="63D659FF" w14:textId="77777777" w:rsidR="005C21CF" w:rsidRPr="009512C7" w:rsidRDefault="00392FDC" w:rsidP="00356E09">
      <w:pPr>
        <w:pStyle w:val="Heading1"/>
      </w:pPr>
      <w:bookmarkStart w:id="61" w:name="_Toc191319501"/>
      <w:r w:rsidRPr="009512C7">
        <w:lastRenderedPageBreak/>
        <w:t>Conclusion</w:t>
      </w:r>
      <w:bookmarkEnd w:id="61"/>
    </w:p>
    <w:bookmarkStart w:id="62" w:name="_Toc191319502" w:displacedByCustomXml="next"/>
    <w:sdt>
      <w:sdtPr>
        <w:rPr>
          <w:rFonts w:asciiTheme="minorHAnsi" w:eastAsiaTheme="minorHAnsi" w:hAnsiTheme="minorHAnsi" w:cstheme="minorBidi"/>
          <w:b w:val="0"/>
          <w:color w:val="auto"/>
          <w:sz w:val="28"/>
          <w:szCs w:val="24"/>
        </w:rPr>
        <w:id w:val="250778481"/>
        <w:docPartObj>
          <w:docPartGallery w:val="Bibliographies"/>
          <w:docPartUnique/>
        </w:docPartObj>
      </w:sdtPr>
      <w:sdtContent>
        <w:p w14:paraId="1EC7200F" w14:textId="77777777" w:rsidR="000E32C8" w:rsidRPr="009512C7" w:rsidRDefault="000E32C8" w:rsidP="00AD63FC">
          <w:pPr>
            <w:pStyle w:val="Heading1"/>
            <w:spacing w:after="120"/>
          </w:pPr>
          <w:r w:rsidRPr="009512C7">
            <w:t>Bibliographie</w:t>
          </w:r>
          <w:bookmarkEnd w:id="62"/>
        </w:p>
        <w:sdt>
          <w:sdtPr>
            <w:id w:val="111145805"/>
            <w:bibliography/>
          </w:sdtPr>
          <w:sdtContent>
            <w:p w14:paraId="616F494B" w14:textId="77777777" w:rsidR="00602056" w:rsidRPr="009512C7" w:rsidRDefault="000E32C8" w:rsidP="00602056">
              <w:pPr>
                <w:pStyle w:val="Bibliography"/>
                <w:ind w:left="720" w:hanging="720"/>
                <w:rPr>
                  <w:noProof/>
                  <w:kern w:val="0"/>
                  <w:sz w:val="24"/>
                  <w14:ligatures w14:val="none"/>
                </w:rPr>
              </w:pPr>
              <w:r w:rsidRPr="009512C7">
                <w:fldChar w:fldCharType="begin"/>
              </w:r>
              <w:r w:rsidRPr="009512C7">
                <w:instrText>BIBLIOGRAPHY</w:instrText>
              </w:r>
              <w:r w:rsidRPr="009512C7">
                <w:fldChar w:fldCharType="separate"/>
              </w:r>
              <w:r w:rsidR="00602056" w:rsidRPr="009512C7">
                <w:rPr>
                  <w:i/>
                  <w:iCs/>
                  <w:noProof/>
                </w:rPr>
                <w:t>32F769IDISCOVERY - Discovery kit with STM32F769NI MCU - STMicroelectronics</w:t>
              </w:r>
              <w:r w:rsidR="00602056" w:rsidRPr="009512C7">
                <w:rPr>
                  <w:noProof/>
                </w:rPr>
                <w:t>. (s.d.). Récupéré sur https://www.st.com/en/evaluation-tools/32f769idiscovery.html</w:t>
              </w:r>
            </w:p>
            <w:p w14:paraId="055BA47B" w14:textId="77777777" w:rsidR="00602056" w:rsidRPr="009512C7" w:rsidRDefault="00602056" w:rsidP="00602056">
              <w:pPr>
                <w:pStyle w:val="Bibliography"/>
                <w:ind w:left="720" w:hanging="720"/>
                <w:rPr>
                  <w:noProof/>
                </w:rPr>
              </w:pPr>
              <w:r w:rsidRPr="009512C7">
                <w:rPr>
                  <w:noProof/>
                </w:rPr>
                <w:t xml:space="preserve">Ahmed, A. (2023). </w:t>
              </w:r>
              <w:r w:rsidRPr="009512C7">
                <w:rPr>
                  <w:i/>
                  <w:iCs/>
                  <w:noProof/>
                </w:rPr>
                <w:t>Multi-purpose acoustic sensor for smart home.</w:t>
              </w:r>
              <w:r w:rsidRPr="009512C7">
                <w:rPr>
                  <w:noProof/>
                </w:rPr>
                <w:t xml:space="preserve"> Le Mans: LE MANS UNIVERSITÉ.</w:t>
              </w:r>
            </w:p>
            <w:p w14:paraId="27C1BB2E" w14:textId="77777777" w:rsidR="00602056" w:rsidRPr="009512C7" w:rsidRDefault="00602056" w:rsidP="00602056">
              <w:pPr>
                <w:pStyle w:val="Bibliography"/>
                <w:ind w:left="720" w:hanging="720"/>
                <w:rPr>
                  <w:noProof/>
                </w:rPr>
              </w:pPr>
              <w:r w:rsidRPr="009512C7">
                <w:rPr>
                  <w:i/>
                  <w:iCs/>
                  <w:noProof/>
                </w:rPr>
                <w:t>BSP</w:t>
              </w:r>
              <w:r w:rsidRPr="009512C7">
                <w:rPr>
                  <w:noProof/>
                </w:rPr>
                <w:t>. (s.d.). Récupéré sur GitHub: https://github.com/STMicroelectronics/32f769idiscovery-bsp?tab=BSD-3-Clause-1-ov-file</w:t>
              </w:r>
            </w:p>
            <w:p w14:paraId="4E36ABE7" w14:textId="77777777" w:rsidR="00602056" w:rsidRPr="009512C7" w:rsidRDefault="00602056" w:rsidP="00602056">
              <w:pPr>
                <w:pStyle w:val="Bibliography"/>
                <w:ind w:left="720" w:hanging="720"/>
                <w:rPr>
                  <w:noProof/>
                </w:rPr>
              </w:pPr>
              <w:r w:rsidRPr="009512C7">
                <w:rPr>
                  <w:i/>
                  <w:iCs/>
                  <w:noProof/>
                </w:rPr>
                <w:t>C/C++ - Visual Studio Marketplace</w:t>
              </w:r>
              <w:r w:rsidRPr="009512C7">
                <w:rPr>
                  <w:noProof/>
                </w:rPr>
                <w:t>. (s.d.). Récupéré sur https://marketplace.visualstudio.com/items?itemName=ms-vscode.cpptools</w:t>
              </w:r>
            </w:p>
            <w:p w14:paraId="226D8EBE" w14:textId="77777777" w:rsidR="00602056" w:rsidRPr="009512C7" w:rsidRDefault="00602056" w:rsidP="00602056">
              <w:pPr>
                <w:pStyle w:val="Bibliography"/>
                <w:ind w:left="720" w:hanging="720"/>
                <w:rPr>
                  <w:noProof/>
                </w:rPr>
              </w:pPr>
              <w:r w:rsidRPr="009512C7">
                <w:rPr>
                  <w:i/>
                  <w:iCs/>
                  <w:noProof/>
                </w:rPr>
                <w:t>CMSIS-DSP</w:t>
              </w:r>
              <w:r w:rsidRPr="009512C7">
                <w:rPr>
                  <w:noProof/>
                </w:rPr>
                <w:t>. (s.d.). Récupéré sur GitHub: https://github.com/ARM-software/CMSIS-DSP</w:t>
              </w:r>
            </w:p>
            <w:p w14:paraId="6009CFFC" w14:textId="77777777" w:rsidR="00602056" w:rsidRPr="009512C7" w:rsidRDefault="00602056" w:rsidP="00602056">
              <w:pPr>
                <w:pStyle w:val="Bibliography"/>
                <w:ind w:left="720" w:hanging="720"/>
                <w:rPr>
                  <w:noProof/>
                </w:rPr>
              </w:pPr>
              <w:r w:rsidRPr="009512C7">
                <w:rPr>
                  <w:i/>
                  <w:iCs/>
                  <w:noProof/>
                </w:rPr>
                <w:t>Projet_5A</w:t>
              </w:r>
              <w:r w:rsidRPr="009512C7">
                <w:rPr>
                  <w:noProof/>
                </w:rPr>
                <w:t>. (s.d.). Récupéré sur Github: https://github.com/kiki442002/Projet_5A</w:t>
              </w:r>
            </w:p>
            <w:p w14:paraId="737CE2E4" w14:textId="77777777" w:rsidR="00602056" w:rsidRPr="009512C7" w:rsidRDefault="00602056" w:rsidP="00602056">
              <w:pPr>
                <w:pStyle w:val="Bibliography"/>
                <w:ind w:left="720" w:hanging="720"/>
                <w:rPr>
                  <w:noProof/>
                </w:rPr>
              </w:pPr>
              <w:r w:rsidRPr="009512C7">
                <w:rPr>
                  <w:i/>
                  <w:iCs/>
                  <w:noProof/>
                </w:rPr>
                <w:t>Python - Visual Studio Marketplace</w:t>
              </w:r>
              <w:r w:rsidRPr="009512C7">
                <w:rPr>
                  <w:noProof/>
                </w:rPr>
                <w:t>. (s.d.). Récupéré sur https://marketplace.visualstudio.com/items?itemName=ms-python.python</w:t>
              </w:r>
            </w:p>
            <w:p w14:paraId="191937B2" w14:textId="77777777" w:rsidR="00602056" w:rsidRPr="009512C7" w:rsidRDefault="00602056" w:rsidP="00602056">
              <w:pPr>
                <w:pStyle w:val="Bibliography"/>
                <w:ind w:left="720" w:hanging="720"/>
                <w:rPr>
                  <w:noProof/>
                </w:rPr>
              </w:pPr>
              <w:r w:rsidRPr="009512C7">
                <w:rPr>
                  <w:i/>
                  <w:iCs/>
                  <w:noProof/>
                </w:rPr>
                <w:t>ST Edge AI Developer Cloud</w:t>
              </w:r>
              <w:r w:rsidRPr="009512C7">
                <w:rPr>
                  <w:noProof/>
                </w:rPr>
                <w:t>. (s.d.). Récupéré sur https://stm32ai-cs.st.com/home</w:t>
              </w:r>
            </w:p>
            <w:p w14:paraId="777A6CAC" w14:textId="77777777" w:rsidR="00602056" w:rsidRPr="009512C7" w:rsidRDefault="00602056" w:rsidP="00602056">
              <w:pPr>
                <w:pStyle w:val="Bibliography"/>
                <w:ind w:left="720" w:hanging="720"/>
                <w:rPr>
                  <w:noProof/>
                </w:rPr>
              </w:pPr>
              <w:r w:rsidRPr="009512C7">
                <w:rPr>
                  <w:i/>
                  <w:iCs/>
                  <w:noProof/>
                </w:rPr>
                <w:t>stm32-for-vscode - Visual Studio Marketplace</w:t>
              </w:r>
              <w:r w:rsidRPr="009512C7">
                <w:rPr>
                  <w:noProof/>
                </w:rPr>
                <w:t>. (s.d.). Récupéré sur https://marketplace.visualstudio.com/items?itemName=bmd.stm32-for-vscode</w:t>
              </w:r>
            </w:p>
            <w:p w14:paraId="0F296152" w14:textId="77777777" w:rsidR="000E32C8" w:rsidRPr="009512C7" w:rsidRDefault="000E32C8" w:rsidP="00602056">
              <w:r w:rsidRPr="009512C7">
                <w:rPr>
                  <w:b/>
                  <w:bCs/>
                  <w:noProof/>
                </w:rPr>
                <w:fldChar w:fldCharType="end"/>
              </w:r>
            </w:p>
          </w:sdtContent>
        </w:sdt>
      </w:sdtContent>
    </w:sdt>
    <w:p w14:paraId="41873C10" w14:textId="77777777" w:rsidR="000E32C8" w:rsidRPr="009512C7" w:rsidRDefault="000E32C8">
      <w:pPr>
        <w:rPr>
          <w:rFonts w:asciiTheme="majorHAnsi" w:eastAsiaTheme="majorEastAsia" w:hAnsiTheme="majorHAnsi" w:cstheme="majorBidi"/>
          <w:b/>
          <w:color w:val="000000" w:themeColor="text1"/>
          <w:sz w:val="40"/>
          <w:szCs w:val="32"/>
        </w:rPr>
      </w:pPr>
    </w:p>
    <w:p w14:paraId="7C181145" w14:textId="77777777" w:rsidR="000C462A" w:rsidRPr="009512C7" w:rsidRDefault="000C462A" w:rsidP="000C462A">
      <w:pPr>
        <w:rPr>
          <w:rFonts w:asciiTheme="majorHAnsi" w:eastAsiaTheme="majorEastAsia" w:hAnsiTheme="majorHAnsi" w:cstheme="majorBidi"/>
          <w:b/>
          <w:color w:val="000000" w:themeColor="text1"/>
          <w:sz w:val="40"/>
          <w:szCs w:val="32"/>
        </w:rPr>
      </w:pPr>
    </w:p>
    <w:p w14:paraId="425B6DA4" w14:textId="77777777" w:rsidR="008C069F" w:rsidRPr="009512C7" w:rsidRDefault="008C069F" w:rsidP="008C069F">
      <w:pPr>
        <w:pStyle w:val="Heading1"/>
      </w:pPr>
      <w:bookmarkStart w:id="63" w:name="_Toc191319503"/>
      <w:r w:rsidRPr="009512C7">
        <w:lastRenderedPageBreak/>
        <w:t>Annexes</w:t>
      </w:r>
      <w:bookmarkEnd w:id="63"/>
    </w:p>
    <w:p w14:paraId="488A03DF" w14:textId="77777777" w:rsidR="00E93841" w:rsidRPr="009512C7" w:rsidRDefault="00BC18CB" w:rsidP="00E93841">
      <w:pPr>
        <w:pStyle w:val="Heading2"/>
        <w:numPr>
          <w:ilvl w:val="0"/>
          <w:numId w:val="11"/>
        </w:numPr>
      </w:pPr>
      <w:bookmarkStart w:id="64" w:name="_Ref184139319"/>
      <w:bookmarkStart w:id="65" w:name="_Toc191319504"/>
      <w:r w:rsidRPr="009512C7">
        <w:t xml:space="preserve">Annexe 1 : </w:t>
      </w:r>
      <w:r w:rsidR="008C069F" w:rsidRPr="009512C7">
        <w:t>Cahier des charges</w:t>
      </w:r>
      <w:bookmarkEnd w:id="64"/>
      <w:bookmarkEnd w:id="65"/>
    </w:p>
    <w:p w14:paraId="71C34CF0" w14:textId="77777777" w:rsidR="00E93841" w:rsidRPr="009512C7" w:rsidRDefault="00E93841" w:rsidP="00E93841"/>
    <w:p w14:paraId="6C6B859A" w14:textId="77777777" w:rsidR="00E93841" w:rsidRPr="009512C7" w:rsidRDefault="00E93841" w:rsidP="00E93841">
      <w:pPr>
        <w:rPr>
          <w:b/>
          <w:bCs/>
          <w:sz w:val="32"/>
          <w:szCs w:val="28"/>
        </w:rPr>
      </w:pPr>
      <w:r w:rsidRPr="009512C7">
        <w:rPr>
          <w:b/>
          <w:bCs/>
          <w:sz w:val="32"/>
          <w:szCs w:val="28"/>
        </w:rPr>
        <w:t>1. Contexte</w:t>
      </w:r>
    </w:p>
    <w:p w14:paraId="73F14CDE" w14:textId="77777777" w:rsidR="00E93841" w:rsidRPr="009512C7" w:rsidRDefault="00E93841" w:rsidP="00E93841">
      <w:pPr>
        <w:rPr>
          <w:sz w:val="24"/>
          <w:szCs w:val="22"/>
        </w:rPr>
      </w:pPr>
      <w:r w:rsidRPr="009512C7">
        <w:rPr>
          <w:sz w:val="24"/>
          <w:szCs w:val="22"/>
        </w:rPr>
        <w:t xml:space="preserve">Ce projet de fin d’études vise à développer un système capable d’acquérir et de traiter des signaux audios en temps réel sur une carte embarqué. Les données seront analysées par une intelligence artificielle (IA) préalablement entraînée et implémentée sur la carte. Ce projet permettra de démontrer la faisabilité d’intégrer une IA sur un système temps réel. </w:t>
      </w:r>
    </w:p>
    <w:p w14:paraId="0B1EDE75" w14:textId="77777777" w:rsidR="00E93841" w:rsidRPr="009512C7" w:rsidRDefault="00E93841" w:rsidP="00E93841"/>
    <w:p w14:paraId="3A48E115" w14:textId="77777777" w:rsidR="00E93841" w:rsidRPr="009512C7" w:rsidRDefault="00E93841" w:rsidP="00E93841">
      <w:pPr>
        <w:rPr>
          <w:b/>
          <w:bCs/>
          <w:sz w:val="32"/>
          <w:szCs w:val="28"/>
        </w:rPr>
      </w:pPr>
      <w:r w:rsidRPr="009512C7">
        <w:rPr>
          <w:b/>
          <w:bCs/>
          <w:sz w:val="32"/>
          <w:szCs w:val="28"/>
        </w:rPr>
        <w:t>2. Objectifs</w:t>
      </w:r>
    </w:p>
    <w:p w14:paraId="18EFAD69" w14:textId="77777777" w:rsidR="00E93841" w:rsidRPr="009512C7" w:rsidRDefault="00E93841" w:rsidP="00E93841">
      <w:pPr>
        <w:pStyle w:val="ListParagraph"/>
        <w:numPr>
          <w:ilvl w:val="0"/>
          <w:numId w:val="13"/>
        </w:numPr>
        <w:rPr>
          <w:sz w:val="24"/>
          <w:szCs w:val="22"/>
        </w:rPr>
      </w:pPr>
      <w:r w:rsidRPr="009512C7">
        <w:rPr>
          <w:sz w:val="24"/>
          <w:szCs w:val="22"/>
        </w:rPr>
        <w:t>Acquisition en temps réel : Capturer des signaux audios en temps réel.</w:t>
      </w:r>
    </w:p>
    <w:p w14:paraId="3DDC5343" w14:textId="77777777" w:rsidR="00E93841" w:rsidRPr="009512C7" w:rsidRDefault="00E93841" w:rsidP="00E93841">
      <w:pPr>
        <w:pStyle w:val="ListParagraph"/>
        <w:numPr>
          <w:ilvl w:val="0"/>
          <w:numId w:val="13"/>
        </w:numPr>
        <w:rPr>
          <w:sz w:val="24"/>
          <w:szCs w:val="22"/>
        </w:rPr>
      </w:pPr>
      <w:r w:rsidRPr="009512C7">
        <w:rPr>
          <w:sz w:val="24"/>
          <w:szCs w:val="22"/>
        </w:rPr>
        <w:t>Traitement des signaux : Filtrer et prétraiter les signaux audios capturés.</w:t>
      </w:r>
    </w:p>
    <w:p w14:paraId="4872FB12" w14:textId="77777777" w:rsidR="00E93841" w:rsidRPr="009512C7" w:rsidRDefault="00E93841" w:rsidP="00E93841">
      <w:pPr>
        <w:pStyle w:val="ListParagraph"/>
        <w:numPr>
          <w:ilvl w:val="0"/>
          <w:numId w:val="13"/>
        </w:numPr>
        <w:rPr>
          <w:sz w:val="24"/>
          <w:szCs w:val="22"/>
        </w:rPr>
      </w:pPr>
      <w:r w:rsidRPr="009512C7">
        <w:rPr>
          <w:sz w:val="24"/>
          <w:szCs w:val="22"/>
        </w:rPr>
        <w:t>Construire une base de données Utiliser la BDD pour entrainer l’IA, construction à l’aide de signaux enregistré par la carte SD...</w:t>
      </w:r>
    </w:p>
    <w:p w14:paraId="7E16B12F" w14:textId="77777777" w:rsidR="00E93841" w:rsidRPr="009512C7" w:rsidRDefault="00E93841" w:rsidP="00E93841">
      <w:pPr>
        <w:pStyle w:val="ListParagraph"/>
        <w:numPr>
          <w:ilvl w:val="0"/>
          <w:numId w:val="13"/>
        </w:numPr>
        <w:rPr>
          <w:sz w:val="24"/>
          <w:szCs w:val="22"/>
        </w:rPr>
      </w:pPr>
      <w:r w:rsidRPr="009512C7">
        <w:rPr>
          <w:sz w:val="24"/>
          <w:szCs w:val="22"/>
        </w:rPr>
        <w:t>Simulation Python : entrainer et réaliser l’IA avec Python</w:t>
      </w:r>
    </w:p>
    <w:p w14:paraId="47985B80" w14:textId="77777777" w:rsidR="00E93841" w:rsidRPr="009512C7" w:rsidRDefault="00E93841" w:rsidP="00E93841">
      <w:pPr>
        <w:pStyle w:val="ListParagraph"/>
        <w:numPr>
          <w:ilvl w:val="0"/>
          <w:numId w:val="13"/>
        </w:numPr>
        <w:rPr>
          <w:sz w:val="24"/>
          <w:szCs w:val="22"/>
        </w:rPr>
      </w:pPr>
      <w:r w:rsidRPr="009512C7">
        <w:rPr>
          <w:sz w:val="24"/>
          <w:szCs w:val="22"/>
        </w:rPr>
        <w:t>Classification : Utiliser l’IA pour classifier les signaux audios en différentes catégories.</w:t>
      </w:r>
    </w:p>
    <w:p w14:paraId="3AFB080E" w14:textId="77777777" w:rsidR="00E93841" w:rsidRPr="009512C7" w:rsidRDefault="00E93841" w:rsidP="00E93841">
      <w:pPr>
        <w:pStyle w:val="ListParagraph"/>
        <w:numPr>
          <w:ilvl w:val="0"/>
          <w:numId w:val="13"/>
        </w:numPr>
        <w:rPr>
          <w:sz w:val="24"/>
          <w:szCs w:val="22"/>
        </w:rPr>
      </w:pPr>
      <w:r w:rsidRPr="009512C7">
        <w:rPr>
          <w:sz w:val="24"/>
          <w:szCs w:val="22"/>
        </w:rPr>
        <w:t>Implémentation : Assurer que tout le traitement et la classification se fassent sur le MCU.</w:t>
      </w:r>
    </w:p>
    <w:p w14:paraId="4B70D0A9" w14:textId="77777777" w:rsidR="00E93841" w:rsidRPr="009512C7" w:rsidRDefault="00E93841" w:rsidP="00E93841">
      <w:pPr>
        <w:rPr>
          <w:sz w:val="24"/>
          <w:szCs w:val="22"/>
        </w:rPr>
      </w:pPr>
    </w:p>
    <w:p w14:paraId="4201B97D" w14:textId="77777777" w:rsidR="00E93841" w:rsidRPr="009512C7" w:rsidRDefault="00E93841" w:rsidP="00E93841">
      <w:pPr>
        <w:rPr>
          <w:b/>
          <w:bCs/>
          <w:sz w:val="32"/>
          <w:szCs w:val="28"/>
        </w:rPr>
      </w:pPr>
      <w:r w:rsidRPr="009512C7">
        <w:rPr>
          <w:b/>
          <w:bCs/>
          <w:sz w:val="32"/>
          <w:szCs w:val="28"/>
        </w:rPr>
        <w:t>3. Périmètre</w:t>
      </w:r>
    </w:p>
    <w:p w14:paraId="5735BEEF" w14:textId="77777777" w:rsidR="00E93841" w:rsidRPr="009512C7" w:rsidRDefault="00E93841" w:rsidP="00E93841">
      <w:pPr>
        <w:pStyle w:val="ListParagraph"/>
        <w:numPr>
          <w:ilvl w:val="0"/>
          <w:numId w:val="13"/>
        </w:numPr>
        <w:rPr>
          <w:sz w:val="24"/>
          <w:szCs w:val="22"/>
        </w:rPr>
      </w:pPr>
      <w:r w:rsidRPr="009512C7">
        <w:rPr>
          <w:sz w:val="24"/>
          <w:szCs w:val="22"/>
        </w:rPr>
        <w:t>Parties prenantes : Étudiants en ingénierie, encadrants académiques.</w:t>
      </w:r>
    </w:p>
    <w:p w14:paraId="43EABE73" w14:textId="77777777" w:rsidR="00E93841" w:rsidRPr="009512C7" w:rsidRDefault="00E93841" w:rsidP="00E93841">
      <w:pPr>
        <w:pStyle w:val="ListParagraph"/>
        <w:numPr>
          <w:ilvl w:val="0"/>
          <w:numId w:val="13"/>
        </w:numPr>
        <w:rPr>
          <w:sz w:val="24"/>
          <w:szCs w:val="22"/>
        </w:rPr>
      </w:pPr>
      <w:r w:rsidRPr="009512C7">
        <w:rPr>
          <w:sz w:val="24"/>
          <w:szCs w:val="22"/>
        </w:rPr>
        <w:t>Utilisateurs finaux : Applications potentielles dans la détection de sons spécifiques.</w:t>
      </w:r>
    </w:p>
    <w:p w14:paraId="1F9923A3" w14:textId="77777777" w:rsidR="00E93841" w:rsidRPr="009512C7" w:rsidRDefault="00E93841" w:rsidP="00E93841"/>
    <w:p w14:paraId="50F8E03B" w14:textId="77777777" w:rsidR="00E93841" w:rsidRPr="009512C7" w:rsidRDefault="00E93841" w:rsidP="00E93841">
      <w:pPr>
        <w:rPr>
          <w:b/>
          <w:bCs/>
          <w:sz w:val="32"/>
          <w:szCs w:val="28"/>
        </w:rPr>
      </w:pPr>
      <w:r w:rsidRPr="009512C7">
        <w:rPr>
          <w:b/>
          <w:bCs/>
          <w:sz w:val="32"/>
          <w:szCs w:val="28"/>
        </w:rPr>
        <w:t>4. Fonctionnalités</w:t>
      </w:r>
    </w:p>
    <w:p w14:paraId="76BF243A" w14:textId="77777777" w:rsidR="00E93841" w:rsidRPr="009512C7" w:rsidRDefault="00E93841" w:rsidP="00E93841">
      <w:pPr>
        <w:pStyle w:val="ListParagraph"/>
        <w:numPr>
          <w:ilvl w:val="0"/>
          <w:numId w:val="13"/>
        </w:numPr>
        <w:rPr>
          <w:sz w:val="24"/>
          <w:szCs w:val="22"/>
        </w:rPr>
      </w:pPr>
      <w:r w:rsidRPr="009512C7">
        <w:rPr>
          <w:sz w:val="24"/>
          <w:szCs w:val="22"/>
        </w:rPr>
        <w:t>Acquisition des signaux :</w:t>
      </w:r>
    </w:p>
    <w:p w14:paraId="1DDDBB62" w14:textId="77777777" w:rsidR="00E93841" w:rsidRPr="009512C7" w:rsidRDefault="00E93841" w:rsidP="00E93841">
      <w:pPr>
        <w:pStyle w:val="ListParagraph"/>
        <w:numPr>
          <w:ilvl w:val="1"/>
          <w:numId w:val="13"/>
        </w:numPr>
        <w:rPr>
          <w:sz w:val="24"/>
          <w:szCs w:val="22"/>
        </w:rPr>
      </w:pPr>
      <w:r w:rsidRPr="009512C7">
        <w:rPr>
          <w:sz w:val="24"/>
          <w:szCs w:val="22"/>
        </w:rPr>
        <w:t>Utilisation de microphones pour capturer les signaux audios.</w:t>
      </w:r>
    </w:p>
    <w:p w14:paraId="5E6A713F" w14:textId="77777777" w:rsidR="00E93841" w:rsidRPr="009512C7" w:rsidRDefault="00E93841" w:rsidP="00E93841">
      <w:pPr>
        <w:pStyle w:val="ListParagraph"/>
        <w:numPr>
          <w:ilvl w:val="0"/>
          <w:numId w:val="13"/>
        </w:numPr>
        <w:rPr>
          <w:sz w:val="24"/>
          <w:szCs w:val="22"/>
        </w:rPr>
      </w:pPr>
      <w:r w:rsidRPr="009512C7">
        <w:rPr>
          <w:sz w:val="24"/>
          <w:szCs w:val="22"/>
        </w:rPr>
        <w:t>Traitement des signaux :</w:t>
      </w:r>
    </w:p>
    <w:p w14:paraId="34876524" w14:textId="77777777" w:rsidR="00E93841" w:rsidRPr="009512C7" w:rsidRDefault="00E93841" w:rsidP="00E93841">
      <w:pPr>
        <w:pStyle w:val="ListParagraph"/>
        <w:numPr>
          <w:ilvl w:val="1"/>
          <w:numId w:val="13"/>
        </w:numPr>
        <w:rPr>
          <w:sz w:val="24"/>
          <w:szCs w:val="22"/>
        </w:rPr>
      </w:pPr>
      <w:r w:rsidRPr="009512C7">
        <w:rPr>
          <w:sz w:val="24"/>
          <w:szCs w:val="22"/>
        </w:rPr>
        <w:t>Filtrage.</w:t>
      </w:r>
    </w:p>
    <w:p w14:paraId="493FD518" w14:textId="77777777" w:rsidR="00E93841" w:rsidRPr="009512C7" w:rsidRDefault="00E93841" w:rsidP="00E93841">
      <w:pPr>
        <w:pStyle w:val="ListParagraph"/>
        <w:numPr>
          <w:ilvl w:val="1"/>
          <w:numId w:val="13"/>
        </w:numPr>
        <w:rPr>
          <w:sz w:val="24"/>
          <w:szCs w:val="22"/>
        </w:rPr>
      </w:pPr>
      <w:r w:rsidRPr="009512C7">
        <w:rPr>
          <w:sz w:val="24"/>
          <w:szCs w:val="22"/>
        </w:rPr>
        <w:t>Normalisation des signaux.</w:t>
      </w:r>
    </w:p>
    <w:p w14:paraId="30DECA58" w14:textId="77777777" w:rsidR="00E93841" w:rsidRPr="009512C7" w:rsidRDefault="00E93841" w:rsidP="00E93841">
      <w:pPr>
        <w:pStyle w:val="ListParagraph"/>
        <w:numPr>
          <w:ilvl w:val="1"/>
          <w:numId w:val="13"/>
        </w:numPr>
        <w:rPr>
          <w:sz w:val="24"/>
          <w:szCs w:val="22"/>
        </w:rPr>
      </w:pPr>
      <w:r w:rsidRPr="009512C7">
        <w:rPr>
          <w:sz w:val="24"/>
          <w:szCs w:val="22"/>
        </w:rPr>
        <w:t>Transformation et extraction des données pour l’IA</w:t>
      </w:r>
    </w:p>
    <w:p w14:paraId="6E055687" w14:textId="77777777" w:rsidR="00E93841" w:rsidRPr="009512C7" w:rsidRDefault="00E93841" w:rsidP="00E93841">
      <w:pPr>
        <w:pStyle w:val="ListParagraph"/>
        <w:numPr>
          <w:ilvl w:val="0"/>
          <w:numId w:val="13"/>
        </w:numPr>
        <w:rPr>
          <w:sz w:val="24"/>
          <w:szCs w:val="22"/>
        </w:rPr>
      </w:pPr>
      <w:r w:rsidRPr="009512C7">
        <w:rPr>
          <w:sz w:val="24"/>
          <w:szCs w:val="22"/>
        </w:rPr>
        <w:t xml:space="preserve">Simulation Python : </w:t>
      </w:r>
    </w:p>
    <w:p w14:paraId="5DD55A99" w14:textId="77777777" w:rsidR="00E93841" w:rsidRPr="009512C7" w:rsidRDefault="00E93841" w:rsidP="00E93841">
      <w:pPr>
        <w:pStyle w:val="ListParagraph"/>
        <w:numPr>
          <w:ilvl w:val="1"/>
          <w:numId w:val="13"/>
        </w:numPr>
        <w:rPr>
          <w:sz w:val="24"/>
          <w:szCs w:val="22"/>
        </w:rPr>
      </w:pPr>
      <w:r w:rsidRPr="009512C7">
        <w:rPr>
          <w:sz w:val="24"/>
          <w:szCs w:val="22"/>
        </w:rPr>
        <w:t>Entrainer et créer son propre modèle d’IA.</w:t>
      </w:r>
    </w:p>
    <w:p w14:paraId="5D018C9A" w14:textId="77777777" w:rsidR="00E93841" w:rsidRPr="009512C7" w:rsidRDefault="00E93841" w:rsidP="00E93841">
      <w:pPr>
        <w:pStyle w:val="ListParagraph"/>
        <w:numPr>
          <w:ilvl w:val="0"/>
          <w:numId w:val="13"/>
        </w:numPr>
        <w:rPr>
          <w:sz w:val="24"/>
          <w:szCs w:val="22"/>
        </w:rPr>
      </w:pPr>
      <w:r w:rsidRPr="009512C7">
        <w:rPr>
          <w:sz w:val="24"/>
          <w:szCs w:val="22"/>
        </w:rPr>
        <w:t>Classification :</w:t>
      </w:r>
    </w:p>
    <w:p w14:paraId="1F7BD4CD" w14:textId="77777777" w:rsidR="00E93841" w:rsidRPr="009512C7" w:rsidRDefault="00E93841" w:rsidP="00E93841">
      <w:pPr>
        <w:pStyle w:val="ListParagraph"/>
        <w:numPr>
          <w:ilvl w:val="1"/>
          <w:numId w:val="13"/>
        </w:numPr>
        <w:rPr>
          <w:sz w:val="24"/>
          <w:szCs w:val="22"/>
        </w:rPr>
      </w:pPr>
      <w:r w:rsidRPr="009512C7">
        <w:rPr>
          <w:sz w:val="24"/>
          <w:szCs w:val="22"/>
        </w:rPr>
        <w:t>Implémentation d’un modèle d’IA.</w:t>
      </w:r>
    </w:p>
    <w:p w14:paraId="6C9F82AE" w14:textId="77777777" w:rsidR="00E93841" w:rsidRPr="009512C7" w:rsidRDefault="00E93841" w:rsidP="00E93841">
      <w:pPr>
        <w:pStyle w:val="ListParagraph"/>
        <w:numPr>
          <w:ilvl w:val="1"/>
          <w:numId w:val="13"/>
        </w:numPr>
        <w:rPr>
          <w:sz w:val="24"/>
          <w:szCs w:val="22"/>
        </w:rPr>
      </w:pPr>
      <w:r w:rsidRPr="009512C7">
        <w:rPr>
          <w:sz w:val="24"/>
          <w:szCs w:val="22"/>
        </w:rPr>
        <w:t>Classification des signaux en temps réel.</w:t>
      </w:r>
    </w:p>
    <w:p w14:paraId="3E652E9E" w14:textId="77777777" w:rsidR="00E93841" w:rsidRPr="009512C7" w:rsidRDefault="00E93841" w:rsidP="00E93841">
      <w:pPr>
        <w:pStyle w:val="ListParagraph"/>
        <w:numPr>
          <w:ilvl w:val="0"/>
          <w:numId w:val="13"/>
        </w:numPr>
        <w:rPr>
          <w:sz w:val="24"/>
          <w:szCs w:val="22"/>
        </w:rPr>
      </w:pPr>
      <w:r w:rsidRPr="009512C7">
        <w:rPr>
          <w:sz w:val="24"/>
          <w:szCs w:val="22"/>
        </w:rPr>
        <w:t>Interface utilisateur :</w:t>
      </w:r>
    </w:p>
    <w:p w14:paraId="4ABA4255" w14:textId="77777777" w:rsidR="00E93841" w:rsidRPr="009512C7" w:rsidRDefault="00E93841" w:rsidP="00E93841">
      <w:pPr>
        <w:pStyle w:val="ListParagraph"/>
        <w:numPr>
          <w:ilvl w:val="1"/>
          <w:numId w:val="13"/>
        </w:numPr>
        <w:rPr>
          <w:sz w:val="24"/>
          <w:szCs w:val="22"/>
        </w:rPr>
      </w:pPr>
      <w:r w:rsidRPr="009512C7">
        <w:rPr>
          <w:sz w:val="24"/>
          <w:szCs w:val="22"/>
        </w:rPr>
        <w:t>Affichage du résultat de classification.</w:t>
      </w:r>
    </w:p>
    <w:p w14:paraId="668F9609" w14:textId="77777777" w:rsidR="00E93841" w:rsidRPr="009512C7" w:rsidRDefault="00E93841" w:rsidP="00E93841"/>
    <w:p w14:paraId="2D7BCB56" w14:textId="77777777" w:rsidR="00E93841" w:rsidRPr="009512C7" w:rsidRDefault="00E93841" w:rsidP="00E93841"/>
    <w:p w14:paraId="01346395" w14:textId="77777777" w:rsidR="00E93841" w:rsidRPr="009512C7" w:rsidRDefault="00E93841" w:rsidP="00E93841"/>
    <w:p w14:paraId="51DD0D97" w14:textId="77777777" w:rsidR="00E93841" w:rsidRPr="009512C7" w:rsidRDefault="00E93841" w:rsidP="00E93841"/>
    <w:p w14:paraId="285F381E" w14:textId="77777777" w:rsidR="00E93841" w:rsidRPr="009512C7" w:rsidRDefault="00E93841" w:rsidP="00E93841">
      <w:pPr>
        <w:rPr>
          <w:b/>
          <w:bCs/>
          <w:sz w:val="32"/>
          <w:szCs w:val="28"/>
        </w:rPr>
      </w:pPr>
      <w:r w:rsidRPr="009512C7">
        <w:rPr>
          <w:b/>
          <w:bCs/>
          <w:sz w:val="32"/>
          <w:szCs w:val="28"/>
        </w:rPr>
        <w:t>5. Contraintes</w:t>
      </w:r>
    </w:p>
    <w:p w14:paraId="67F8A92B" w14:textId="77777777" w:rsidR="00E93841" w:rsidRPr="009512C7" w:rsidRDefault="00E93841" w:rsidP="00E93841">
      <w:pPr>
        <w:rPr>
          <w:sz w:val="24"/>
          <w:szCs w:val="22"/>
        </w:rPr>
      </w:pPr>
      <w:r w:rsidRPr="009512C7">
        <w:rPr>
          <w:sz w:val="24"/>
          <w:szCs w:val="22"/>
        </w:rPr>
        <w:t>Techniques :</w:t>
      </w:r>
    </w:p>
    <w:p w14:paraId="497EC165" w14:textId="77777777" w:rsidR="00E93841" w:rsidRPr="009512C7" w:rsidRDefault="00E93841" w:rsidP="00E93841">
      <w:pPr>
        <w:pStyle w:val="ListParagraph"/>
        <w:numPr>
          <w:ilvl w:val="0"/>
          <w:numId w:val="13"/>
        </w:numPr>
        <w:rPr>
          <w:sz w:val="24"/>
          <w:szCs w:val="22"/>
        </w:rPr>
      </w:pPr>
      <w:r w:rsidRPr="009512C7">
        <w:rPr>
          <w:sz w:val="24"/>
          <w:szCs w:val="22"/>
        </w:rPr>
        <w:t>Limitation des ressources de la carte STM32 (mémoire, puissance de calcul).</w:t>
      </w:r>
    </w:p>
    <w:p w14:paraId="1ECE1350" w14:textId="77777777" w:rsidR="00E93841" w:rsidRPr="009512C7" w:rsidRDefault="00E93841" w:rsidP="00E93841">
      <w:pPr>
        <w:pStyle w:val="ListParagraph"/>
        <w:numPr>
          <w:ilvl w:val="0"/>
          <w:numId w:val="13"/>
        </w:numPr>
        <w:rPr>
          <w:sz w:val="24"/>
          <w:szCs w:val="22"/>
        </w:rPr>
      </w:pPr>
      <w:r w:rsidRPr="009512C7">
        <w:rPr>
          <w:sz w:val="24"/>
          <w:szCs w:val="22"/>
        </w:rPr>
        <w:t>Latence minimale pour le traitement en temps réel.</w:t>
      </w:r>
    </w:p>
    <w:p w14:paraId="62C7B2CF" w14:textId="77777777" w:rsidR="00E93841" w:rsidRPr="009512C7" w:rsidRDefault="00E93841" w:rsidP="00E93841">
      <w:pPr>
        <w:rPr>
          <w:sz w:val="24"/>
          <w:szCs w:val="22"/>
        </w:rPr>
      </w:pPr>
      <w:r w:rsidRPr="009512C7">
        <w:rPr>
          <w:sz w:val="24"/>
          <w:szCs w:val="22"/>
        </w:rPr>
        <w:t>Financières :</w:t>
      </w:r>
    </w:p>
    <w:p w14:paraId="2223ABBB" w14:textId="77777777" w:rsidR="00E93841" w:rsidRPr="009512C7" w:rsidRDefault="00E93841" w:rsidP="00E93841">
      <w:pPr>
        <w:pStyle w:val="ListParagraph"/>
        <w:numPr>
          <w:ilvl w:val="0"/>
          <w:numId w:val="13"/>
        </w:numPr>
        <w:rPr>
          <w:sz w:val="24"/>
          <w:szCs w:val="22"/>
        </w:rPr>
      </w:pPr>
      <w:r w:rsidRPr="009512C7">
        <w:rPr>
          <w:sz w:val="24"/>
          <w:szCs w:val="22"/>
        </w:rPr>
        <w:t>Budget limité pour l’achat de composants et le développement.</w:t>
      </w:r>
    </w:p>
    <w:p w14:paraId="4D7FFA6D" w14:textId="77777777" w:rsidR="00E93841" w:rsidRPr="009512C7" w:rsidRDefault="00E93841" w:rsidP="00E93841">
      <w:pPr>
        <w:rPr>
          <w:sz w:val="24"/>
          <w:szCs w:val="22"/>
        </w:rPr>
      </w:pPr>
      <w:r w:rsidRPr="009512C7">
        <w:rPr>
          <w:sz w:val="24"/>
          <w:szCs w:val="22"/>
        </w:rPr>
        <w:t>Temporelles :</w:t>
      </w:r>
    </w:p>
    <w:p w14:paraId="41B70B1A" w14:textId="77777777" w:rsidR="00E93841" w:rsidRPr="009512C7" w:rsidRDefault="00E93841" w:rsidP="00E93841">
      <w:pPr>
        <w:pStyle w:val="ListParagraph"/>
        <w:numPr>
          <w:ilvl w:val="0"/>
          <w:numId w:val="13"/>
        </w:numPr>
        <w:rPr>
          <w:sz w:val="24"/>
          <w:szCs w:val="22"/>
        </w:rPr>
      </w:pPr>
      <w:r w:rsidRPr="009512C7">
        <w:rPr>
          <w:sz w:val="24"/>
          <w:szCs w:val="22"/>
        </w:rPr>
        <w:t>Délai de 6 mois pour la réalisation complète du projet.</w:t>
      </w:r>
    </w:p>
    <w:p w14:paraId="2631C6AE" w14:textId="77777777" w:rsidR="00E93841" w:rsidRPr="009512C7" w:rsidRDefault="00E93841" w:rsidP="00E93841">
      <w:pPr>
        <w:rPr>
          <w:sz w:val="24"/>
          <w:szCs w:val="22"/>
        </w:rPr>
      </w:pPr>
    </w:p>
    <w:p w14:paraId="5E9FB9B5" w14:textId="77777777" w:rsidR="00E93841" w:rsidRPr="009512C7" w:rsidRDefault="00E93841" w:rsidP="00E93841">
      <w:pPr>
        <w:rPr>
          <w:b/>
          <w:bCs/>
          <w:sz w:val="32"/>
          <w:szCs w:val="28"/>
        </w:rPr>
      </w:pPr>
      <w:r w:rsidRPr="009512C7">
        <w:rPr>
          <w:b/>
          <w:bCs/>
          <w:sz w:val="32"/>
          <w:szCs w:val="28"/>
        </w:rPr>
        <w:t>6. Budget et Planning</w:t>
      </w:r>
    </w:p>
    <w:p w14:paraId="30A42CF2" w14:textId="77777777" w:rsidR="00E93841" w:rsidRPr="009512C7" w:rsidRDefault="00E93841" w:rsidP="00E93841">
      <w:pPr>
        <w:pStyle w:val="ListParagraph"/>
        <w:numPr>
          <w:ilvl w:val="0"/>
          <w:numId w:val="13"/>
        </w:numPr>
        <w:rPr>
          <w:sz w:val="24"/>
          <w:szCs w:val="22"/>
        </w:rPr>
      </w:pPr>
      <w:r w:rsidRPr="009512C7">
        <w:rPr>
          <w:sz w:val="24"/>
          <w:szCs w:val="22"/>
        </w:rPr>
        <w:t>Budget estimé :</w:t>
      </w:r>
    </w:p>
    <w:p w14:paraId="255D11BD" w14:textId="77777777" w:rsidR="00E93841" w:rsidRPr="009512C7" w:rsidRDefault="00E93841" w:rsidP="00E93841">
      <w:pPr>
        <w:ind w:firstLine="720"/>
        <w:rPr>
          <w:sz w:val="24"/>
          <w:szCs w:val="22"/>
        </w:rPr>
      </w:pPr>
      <w:r w:rsidRPr="009512C7">
        <w:rPr>
          <w:sz w:val="24"/>
          <w:szCs w:val="22"/>
        </w:rPr>
        <w:t xml:space="preserve"> 500 € pour les composants matériels</w:t>
      </w:r>
    </w:p>
    <w:p w14:paraId="7E7E409F" w14:textId="77777777" w:rsidR="00E93841" w:rsidRPr="009512C7" w:rsidRDefault="00E93841" w:rsidP="00E93841">
      <w:pPr>
        <w:rPr>
          <w:sz w:val="24"/>
          <w:szCs w:val="22"/>
        </w:rPr>
      </w:pPr>
    </w:p>
    <w:p w14:paraId="4C82001C" w14:textId="77777777" w:rsidR="00E93841" w:rsidRPr="009512C7" w:rsidRDefault="00E93841" w:rsidP="00E93841">
      <w:pPr>
        <w:rPr>
          <w:b/>
          <w:bCs/>
          <w:sz w:val="24"/>
          <w:szCs w:val="22"/>
        </w:rPr>
      </w:pPr>
      <w:r w:rsidRPr="009512C7">
        <w:rPr>
          <w:b/>
          <w:bCs/>
          <w:sz w:val="24"/>
          <w:szCs w:val="22"/>
        </w:rPr>
        <w:t>Planning prévisionnel :</w:t>
      </w:r>
    </w:p>
    <w:p w14:paraId="324AFED3" w14:textId="77777777" w:rsidR="00E93841" w:rsidRPr="009512C7" w:rsidRDefault="00E93841" w:rsidP="00E93841">
      <w:pPr>
        <w:rPr>
          <w:sz w:val="24"/>
          <w:szCs w:val="22"/>
        </w:rPr>
      </w:pPr>
      <w:r w:rsidRPr="009512C7">
        <w:rPr>
          <w:sz w:val="24"/>
          <w:szCs w:val="22"/>
        </w:rPr>
        <w:t>Mois 1 (7 octobre - 31 octobre 2024)</w:t>
      </w:r>
    </w:p>
    <w:p w14:paraId="021EB787" w14:textId="77777777" w:rsidR="00E93841" w:rsidRPr="009512C7" w:rsidRDefault="00E93841" w:rsidP="00596EDF">
      <w:pPr>
        <w:pStyle w:val="ListParagraph"/>
        <w:numPr>
          <w:ilvl w:val="0"/>
          <w:numId w:val="13"/>
        </w:numPr>
        <w:rPr>
          <w:sz w:val="24"/>
          <w:szCs w:val="22"/>
        </w:rPr>
      </w:pPr>
      <w:r w:rsidRPr="009512C7">
        <w:rPr>
          <w:sz w:val="24"/>
          <w:szCs w:val="22"/>
        </w:rPr>
        <w:t>Recherche et sélection des composants :</w:t>
      </w:r>
    </w:p>
    <w:p w14:paraId="6F736578" w14:textId="77777777" w:rsidR="00E93841" w:rsidRPr="009512C7" w:rsidRDefault="00E93841" w:rsidP="00596EDF">
      <w:pPr>
        <w:pStyle w:val="ListParagraph"/>
        <w:numPr>
          <w:ilvl w:val="1"/>
          <w:numId w:val="13"/>
        </w:numPr>
        <w:rPr>
          <w:sz w:val="24"/>
          <w:szCs w:val="22"/>
        </w:rPr>
      </w:pPr>
      <w:r w:rsidRPr="009512C7">
        <w:rPr>
          <w:sz w:val="24"/>
          <w:szCs w:val="22"/>
        </w:rPr>
        <w:t>Choix de la carte STM32 et du microphone.</w:t>
      </w:r>
    </w:p>
    <w:p w14:paraId="3908ABFA" w14:textId="77777777" w:rsidR="00E93841" w:rsidRPr="009512C7" w:rsidRDefault="00E93841" w:rsidP="00596EDF">
      <w:pPr>
        <w:pStyle w:val="ListParagraph"/>
        <w:numPr>
          <w:ilvl w:val="1"/>
          <w:numId w:val="13"/>
        </w:numPr>
        <w:rPr>
          <w:sz w:val="24"/>
          <w:szCs w:val="22"/>
        </w:rPr>
      </w:pPr>
      <w:r w:rsidRPr="009512C7">
        <w:rPr>
          <w:sz w:val="24"/>
          <w:szCs w:val="22"/>
        </w:rPr>
        <w:t>Définition des spécifications techniques.</w:t>
      </w:r>
    </w:p>
    <w:p w14:paraId="1CBA5849" w14:textId="77777777" w:rsidR="00E93841" w:rsidRPr="009512C7" w:rsidRDefault="00E93841" w:rsidP="00596EDF">
      <w:pPr>
        <w:pStyle w:val="ListParagraph"/>
        <w:numPr>
          <w:ilvl w:val="0"/>
          <w:numId w:val="13"/>
        </w:numPr>
        <w:rPr>
          <w:sz w:val="24"/>
          <w:szCs w:val="22"/>
        </w:rPr>
      </w:pPr>
      <w:r w:rsidRPr="009512C7">
        <w:rPr>
          <w:sz w:val="24"/>
          <w:szCs w:val="22"/>
        </w:rPr>
        <w:t>Début de la documentation :</w:t>
      </w:r>
    </w:p>
    <w:p w14:paraId="33D9A06B" w14:textId="77777777" w:rsidR="00E93841" w:rsidRPr="009512C7" w:rsidRDefault="00E93841" w:rsidP="00596EDF">
      <w:pPr>
        <w:pStyle w:val="ListParagraph"/>
        <w:numPr>
          <w:ilvl w:val="1"/>
          <w:numId w:val="13"/>
        </w:numPr>
        <w:rPr>
          <w:sz w:val="24"/>
          <w:szCs w:val="22"/>
        </w:rPr>
      </w:pPr>
      <w:r w:rsidRPr="009512C7">
        <w:rPr>
          <w:sz w:val="24"/>
          <w:szCs w:val="22"/>
        </w:rPr>
        <w:t>Rédaction de l’introduction et du contexte du projet.</w:t>
      </w:r>
    </w:p>
    <w:p w14:paraId="3EEBEFAE" w14:textId="77777777" w:rsidR="00E93841" w:rsidRPr="009512C7" w:rsidRDefault="00E93841" w:rsidP="00596EDF">
      <w:pPr>
        <w:pStyle w:val="ListParagraph"/>
        <w:numPr>
          <w:ilvl w:val="1"/>
          <w:numId w:val="13"/>
        </w:numPr>
        <w:rPr>
          <w:sz w:val="24"/>
          <w:szCs w:val="22"/>
        </w:rPr>
      </w:pPr>
      <w:r w:rsidRPr="009512C7">
        <w:rPr>
          <w:sz w:val="24"/>
          <w:szCs w:val="22"/>
        </w:rPr>
        <w:t>Lecture de la thèse</w:t>
      </w:r>
    </w:p>
    <w:p w14:paraId="7C56B2A2" w14:textId="77777777" w:rsidR="00E93841" w:rsidRPr="009512C7" w:rsidRDefault="00E93841" w:rsidP="00596EDF">
      <w:pPr>
        <w:pStyle w:val="ListParagraph"/>
        <w:numPr>
          <w:ilvl w:val="0"/>
          <w:numId w:val="13"/>
        </w:numPr>
        <w:rPr>
          <w:sz w:val="24"/>
          <w:szCs w:val="22"/>
        </w:rPr>
      </w:pPr>
      <w:r w:rsidRPr="009512C7">
        <w:rPr>
          <w:sz w:val="24"/>
          <w:szCs w:val="22"/>
        </w:rPr>
        <w:t>Acquisition des signaux par le microphone et enregistrement sur une carte SD.</w:t>
      </w:r>
    </w:p>
    <w:p w14:paraId="250FFB8C" w14:textId="77777777" w:rsidR="00E93841" w:rsidRPr="009512C7" w:rsidRDefault="00E93841" w:rsidP="00E93841">
      <w:pPr>
        <w:rPr>
          <w:sz w:val="24"/>
          <w:szCs w:val="22"/>
        </w:rPr>
      </w:pPr>
      <w:r w:rsidRPr="009512C7">
        <w:rPr>
          <w:sz w:val="24"/>
          <w:szCs w:val="22"/>
        </w:rPr>
        <w:t>Mois 2 (1 novembre - 11 décembre 2024)</w:t>
      </w:r>
    </w:p>
    <w:p w14:paraId="7131E5B9" w14:textId="77777777" w:rsidR="00E93841" w:rsidRPr="009512C7" w:rsidRDefault="00E93841" w:rsidP="00596EDF">
      <w:pPr>
        <w:pStyle w:val="ListParagraph"/>
        <w:numPr>
          <w:ilvl w:val="0"/>
          <w:numId w:val="13"/>
        </w:numPr>
        <w:rPr>
          <w:sz w:val="24"/>
          <w:szCs w:val="22"/>
        </w:rPr>
      </w:pPr>
      <w:r w:rsidRPr="009512C7">
        <w:rPr>
          <w:sz w:val="24"/>
          <w:szCs w:val="22"/>
        </w:rPr>
        <w:t>Filtrage des signaux et normalisation</w:t>
      </w:r>
    </w:p>
    <w:p w14:paraId="2246EF6F" w14:textId="77777777" w:rsidR="00E93841" w:rsidRPr="009512C7" w:rsidRDefault="00E93841" w:rsidP="00596EDF">
      <w:pPr>
        <w:pStyle w:val="ListParagraph"/>
        <w:numPr>
          <w:ilvl w:val="0"/>
          <w:numId w:val="13"/>
        </w:numPr>
        <w:rPr>
          <w:sz w:val="24"/>
          <w:szCs w:val="22"/>
        </w:rPr>
      </w:pPr>
      <w:r w:rsidRPr="009512C7">
        <w:rPr>
          <w:sz w:val="24"/>
          <w:szCs w:val="22"/>
        </w:rPr>
        <w:t>Création de la BDD</w:t>
      </w:r>
    </w:p>
    <w:p w14:paraId="165C274E" w14:textId="77777777" w:rsidR="00E93841" w:rsidRPr="009512C7" w:rsidRDefault="00E93841" w:rsidP="00596EDF">
      <w:pPr>
        <w:pStyle w:val="ListParagraph"/>
        <w:numPr>
          <w:ilvl w:val="0"/>
          <w:numId w:val="13"/>
        </w:numPr>
        <w:rPr>
          <w:sz w:val="24"/>
          <w:szCs w:val="22"/>
        </w:rPr>
      </w:pPr>
      <w:r w:rsidRPr="009512C7">
        <w:rPr>
          <w:sz w:val="24"/>
          <w:szCs w:val="22"/>
        </w:rPr>
        <w:t>Documentation pour l’extraction des données.</w:t>
      </w:r>
    </w:p>
    <w:p w14:paraId="685C94BB" w14:textId="77777777" w:rsidR="00E93841" w:rsidRPr="009512C7" w:rsidRDefault="00E93841" w:rsidP="00596EDF">
      <w:pPr>
        <w:pStyle w:val="ListParagraph"/>
        <w:numPr>
          <w:ilvl w:val="0"/>
          <w:numId w:val="13"/>
        </w:numPr>
        <w:rPr>
          <w:sz w:val="24"/>
          <w:szCs w:val="22"/>
        </w:rPr>
      </w:pPr>
      <w:r w:rsidRPr="009512C7">
        <w:rPr>
          <w:sz w:val="24"/>
          <w:szCs w:val="22"/>
        </w:rPr>
        <w:t>Début d’extraction des données et création de l’IA sur Python</w:t>
      </w:r>
    </w:p>
    <w:p w14:paraId="42C2A905" w14:textId="77777777" w:rsidR="00E93841" w:rsidRPr="009512C7" w:rsidRDefault="00E93841" w:rsidP="00596EDF">
      <w:pPr>
        <w:pStyle w:val="ListParagraph"/>
        <w:numPr>
          <w:ilvl w:val="0"/>
          <w:numId w:val="13"/>
        </w:numPr>
        <w:rPr>
          <w:sz w:val="24"/>
          <w:szCs w:val="22"/>
        </w:rPr>
      </w:pPr>
      <w:r w:rsidRPr="009512C7">
        <w:rPr>
          <w:sz w:val="24"/>
          <w:szCs w:val="22"/>
        </w:rPr>
        <w:t>Préparation de la soutenance intermédiaire :</w:t>
      </w:r>
    </w:p>
    <w:p w14:paraId="40DAEB8D" w14:textId="77777777" w:rsidR="00E93841" w:rsidRPr="009512C7" w:rsidRDefault="00E93841" w:rsidP="00596EDF">
      <w:pPr>
        <w:pStyle w:val="ListParagraph"/>
        <w:numPr>
          <w:ilvl w:val="1"/>
          <w:numId w:val="13"/>
        </w:numPr>
        <w:rPr>
          <w:sz w:val="24"/>
          <w:szCs w:val="22"/>
        </w:rPr>
      </w:pPr>
      <w:r w:rsidRPr="009512C7">
        <w:rPr>
          <w:sz w:val="24"/>
          <w:szCs w:val="22"/>
        </w:rPr>
        <w:t>Préparation des diapositives et du discours.</w:t>
      </w:r>
    </w:p>
    <w:p w14:paraId="298B45AF" w14:textId="77777777" w:rsidR="00E93841" w:rsidRPr="009512C7" w:rsidRDefault="00E93841" w:rsidP="00596EDF">
      <w:pPr>
        <w:pStyle w:val="ListParagraph"/>
        <w:numPr>
          <w:ilvl w:val="1"/>
          <w:numId w:val="13"/>
        </w:numPr>
        <w:rPr>
          <w:sz w:val="24"/>
          <w:szCs w:val="22"/>
        </w:rPr>
      </w:pPr>
      <w:r w:rsidRPr="009512C7">
        <w:rPr>
          <w:sz w:val="24"/>
          <w:szCs w:val="22"/>
        </w:rPr>
        <w:t>Répétitions et ajustements.</w:t>
      </w:r>
    </w:p>
    <w:p w14:paraId="5EFD0CA9" w14:textId="77777777" w:rsidR="00E93841" w:rsidRPr="009512C7" w:rsidRDefault="00E93841" w:rsidP="00E93841">
      <w:pPr>
        <w:rPr>
          <w:b/>
          <w:bCs/>
          <w:sz w:val="24"/>
          <w:szCs w:val="22"/>
        </w:rPr>
      </w:pPr>
      <w:r w:rsidRPr="009512C7">
        <w:rPr>
          <w:b/>
          <w:bCs/>
          <w:sz w:val="24"/>
          <w:szCs w:val="22"/>
        </w:rPr>
        <w:t>12 décembre 2024</w:t>
      </w:r>
    </w:p>
    <w:p w14:paraId="2CDB912D" w14:textId="77777777" w:rsidR="00E93841" w:rsidRPr="009512C7" w:rsidRDefault="00E93841" w:rsidP="00596EDF">
      <w:pPr>
        <w:pStyle w:val="ListParagraph"/>
        <w:numPr>
          <w:ilvl w:val="1"/>
          <w:numId w:val="13"/>
        </w:numPr>
        <w:rPr>
          <w:sz w:val="24"/>
          <w:szCs w:val="22"/>
        </w:rPr>
      </w:pPr>
      <w:r w:rsidRPr="009512C7">
        <w:rPr>
          <w:sz w:val="24"/>
          <w:szCs w:val="22"/>
        </w:rPr>
        <w:t>Soutenance intermédiaire :</w:t>
      </w:r>
    </w:p>
    <w:p w14:paraId="7E5D46C2" w14:textId="77777777" w:rsidR="00E93841" w:rsidRPr="009512C7" w:rsidRDefault="00E93841" w:rsidP="00E93841">
      <w:pPr>
        <w:rPr>
          <w:sz w:val="24"/>
          <w:szCs w:val="22"/>
        </w:rPr>
      </w:pPr>
      <w:r w:rsidRPr="009512C7">
        <w:rPr>
          <w:sz w:val="24"/>
          <w:szCs w:val="22"/>
        </w:rPr>
        <w:t>Mois 3 (13 décembre - 31 décembre 2024)</w:t>
      </w:r>
    </w:p>
    <w:p w14:paraId="5B707164" w14:textId="77777777" w:rsidR="00E93841" w:rsidRPr="009512C7" w:rsidRDefault="00E93841" w:rsidP="00596EDF">
      <w:pPr>
        <w:pStyle w:val="ListParagraph"/>
        <w:numPr>
          <w:ilvl w:val="0"/>
          <w:numId w:val="13"/>
        </w:numPr>
        <w:rPr>
          <w:sz w:val="24"/>
          <w:szCs w:val="22"/>
        </w:rPr>
      </w:pPr>
      <w:r w:rsidRPr="009512C7">
        <w:rPr>
          <w:sz w:val="24"/>
          <w:szCs w:val="22"/>
        </w:rPr>
        <w:t>Traitement des signaux :</w:t>
      </w:r>
    </w:p>
    <w:p w14:paraId="03BAFF58" w14:textId="77777777" w:rsidR="00E93841" w:rsidRPr="009512C7" w:rsidRDefault="00E93841" w:rsidP="00596EDF">
      <w:pPr>
        <w:pStyle w:val="ListParagraph"/>
        <w:numPr>
          <w:ilvl w:val="1"/>
          <w:numId w:val="13"/>
        </w:numPr>
        <w:rPr>
          <w:sz w:val="24"/>
          <w:szCs w:val="22"/>
        </w:rPr>
      </w:pPr>
      <w:r w:rsidRPr="009512C7">
        <w:rPr>
          <w:sz w:val="24"/>
          <w:szCs w:val="22"/>
        </w:rPr>
        <w:t>Tests et validation des étapes de prétraitement.</w:t>
      </w:r>
    </w:p>
    <w:p w14:paraId="37E289AB" w14:textId="77777777" w:rsidR="00E93841" w:rsidRPr="009512C7" w:rsidRDefault="00E93841" w:rsidP="00E93841">
      <w:pPr>
        <w:rPr>
          <w:sz w:val="24"/>
          <w:szCs w:val="22"/>
        </w:rPr>
      </w:pPr>
      <w:r w:rsidRPr="009512C7">
        <w:rPr>
          <w:sz w:val="24"/>
          <w:szCs w:val="22"/>
        </w:rPr>
        <w:t>Mois 4 (1 janvier - 31 janvier 2025)</w:t>
      </w:r>
    </w:p>
    <w:p w14:paraId="08C82F87" w14:textId="77777777" w:rsidR="00E93841" w:rsidRPr="009512C7" w:rsidRDefault="00E93841" w:rsidP="00596EDF">
      <w:pPr>
        <w:pStyle w:val="ListParagraph"/>
        <w:numPr>
          <w:ilvl w:val="0"/>
          <w:numId w:val="13"/>
        </w:numPr>
        <w:rPr>
          <w:sz w:val="24"/>
          <w:szCs w:val="22"/>
        </w:rPr>
      </w:pPr>
      <w:r w:rsidRPr="009512C7">
        <w:rPr>
          <w:sz w:val="24"/>
          <w:szCs w:val="22"/>
        </w:rPr>
        <w:t>Développement de l’IA :</w:t>
      </w:r>
    </w:p>
    <w:p w14:paraId="02D40FAF" w14:textId="77777777" w:rsidR="00E93841" w:rsidRPr="009512C7" w:rsidRDefault="00E93841" w:rsidP="00596EDF">
      <w:pPr>
        <w:pStyle w:val="ListParagraph"/>
        <w:numPr>
          <w:ilvl w:val="1"/>
          <w:numId w:val="13"/>
        </w:numPr>
        <w:rPr>
          <w:sz w:val="24"/>
        </w:rPr>
      </w:pPr>
      <w:r w:rsidRPr="009512C7">
        <w:rPr>
          <w:sz w:val="24"/>
        </w:rPr>
        <w:t>Entraînement du modèle d’IA avec des données audio.</w:t>
      </w:r>
    </w:p>
    <w:p w14:paraId="1C6A648C" w14:textId="77777777" w:rsidR="00E93841" w:rsidRPr="009512C7" w:rsidRDefault="00E93841" w:rsidP="00596EDF">
      <w:pPr>
        <w:pStyle w:val="ListParagraph"/>
        <w:numPr>
          <w:ilvl w:val="1"/>
          <w:numId w:val="13"/>
        </w:numPr>
        <w:rPr>
          <w:sz w:val="24"/>
          <w:szCs w:val="22"/>
        </w:rPr>
      </w:pPr>
      <w:r w:rsidRPr="009512C7">
        <w:rPr>
          <w:sz w:val="24"/>
          <w:szCs w:val="22"/>
        </w:rPr>
        <w:t>Implémentation du modèle sur la carte.</w:t>
      </w:r>
    </w:p>
    <w:p w14:paraId="38A01CA3" w14:textId="77777777" w:rsidR="00E93841" w:rsidRPr="009512C7" w:rsidRDefault="00E93841" w:rsidP="00596EDF">
      <w:pPr>
        <w:pStyle w:val="ListParagraph"/>
        <w:numPr>
          <w:ilvl w:val="0"/>
          <w:numId w:val="13"/>
        </w:numPr>
        <w:rPr>
          <w:sz w:val="24"/>
          <w:szCs w:val="22"/>
        </w:rPr>
      </w:pPr>
      <w:r w:rsidRPr="009512C7">
        <w:rPr>
          <w:sz w:val="24"/>
          <w:szCs w:val="22"/>
        </w:rPr>
        <w:t>Tests et validation :</w:t>
      </w:r>
    </w:p>
    <w:p w14:paraId="71777885" w14:textId="77777777" w:rsidR="00E93841" w:rsidRPr="009512C7" w:rsidRDefault="00E93841" w:rsidP="00596EDF">
      <w:pPr>
        <w:pStyle w:val="ListParagraph"/>
        <w:numPr>
          <w:ilvl w:val="1"/>
          <w:numId w:val="13"/>
        </w:numPr>
        <w:rPr>
          <w:sz w:val="24"/>
          <w:szCs w:val="22"/>
        </w:rPr>
      </w:pPr>
      <w:r w:rsidRPr="009512C7">
        <w:rPr>
          <w:sz w:val="24"/>
          <w:szCs w:val="22"/>
        </w:rPr>
        <w:t>Tests de classification en temps réel.</w:t>
      </w:r>
    </w:p>
    <w:p w14:paraId="0F578852" w14:textId="77777777" w:rsidR="00E93841" w:rsidRPr="009512C7" w:rsidRDefault="00E93841" w:rsidP="00596EDF">
      <w:pPr>
        <w:pStyle w:val="ListParagraph"/>
        <w:numPr>
          <w:ilvl w:val="1"/>
          <w:numId w:val="13"/>
        </w:numPr>
        <w:rPr>
          <w:sz w:val="24"/>
          <w:szCs w:val="22"/>
        </w:rPr>
      </w:pPr>
      <w:r w:rsidRPr="009512C7">
        <w:rPr>
          <w:sz w:val="24"/>
          <w:szCs w:val="22"/>
        </w:rPr>
        <w:t>Ajustements et optimisations.</w:t>
      </w:r>
    </w:p>
    <w:p w14:paraId="2C156AF6" w14:textId="77777777" w:rsidR="00E93841" w:rsidRPr="009512C7" w:rsidRDefault="00E93841" w:rsidP="00E93841">
      <w:r w:rsidRPr="009512C7">
        <w:lastRenderedPageBreak/>
        <w:t>Mois 5 (1 février - 24 février 2025)</w:t>
      </w:r>
    </w:p>
    <w:p w14:paraId="4CB5298C" w14:textId="77777777" w:rsidR="00E93841" w:rsidRPr="009512C7" w:rsidRDefault="00E93841" w:rsidP="00596EDF">
      <w:pPr>
        <w:pStyle w:val="ListParagraph"/>
        <w:numPr>
          <w:ilvl w:val="0"/>
          <w:numId w:val="13"/>
        </w:numPr>
        <w:rPr>
          <w:sz w:val="24"/>
          <w:szCs w:val="22"/>
        </w:rPr>
      </w:pPr>
      <w:r w:rsidRPr="009512C7">
        <w:rPr>
          <w:sz w:val="24"/>
          <w:szCs w:val="22"/>
        </w:rPr>
        <w:t>Finalisation et intégration :</w:t>
      </w:r>
    </w:p>
    <w:p w14:paraId="5D07B2F4" w14:textId="77777777" w:rsidR="00E93841" w:rsidRPr="009512C7" w:rsidRDefault="00E93841" w:rsidP="00596EDF">
      <w:pPr>
        <w:pStyle w:val="ListParagraph"/>
        <w:numPr>
          <w:ilvl w:val="1"/>
          <w:numId w:val="13"/>
        </w:numPr>
        <w:rPr>
          <w:sz w:val="24"/>
          <w:szCs w:val="22"/>
        </w:rPr>
      </w:pPr>
      <w:r w:rsidRPr="009512C7">
        <w:rPr>
          <w:sz w:val="24"/>
          <w:szCs w:val="22"/>
        </w:rPr>
        <w:t>Intégration complète du système d’acquisition, de traitement et de classification.</w:t>
      </w:r>
    </w:p>
    <w:p w14:paraId="0B692558" w14:textId="77777777" w:rsidR="00E93841" w:rsidRPr="009512C7" w:rsidRDefault="00E93841" w:rsidP="00596EDF">
      <w:pPr>
        <w:pStyle w:val="ListParagraph"/>
        <w:numPr>
          <w:ilvl w:val="1"/>
          <w:numId w:val="13"/>
        </w:numPr>
        <w:rPr>
          <w:sz w:val="24"/>
          <w:szCs w:val="22"/>
        </w:rPr>
      </w:pPr>
      <w:r w:rsidRPr="009512C7">
        <w:rPr>
          <w:sz w:val="24"/>
          <w:szCs w:val="22"/>
        </w:rPr>
        <w:t>Tests finaux et validation du système.</w:t>
      </w:r>
    </w:p>
    <w:p w14:paraId="5BCA4741" w14:textId="77777777" w:rsidR="00E93841" w:rsidRPr="009512C7" w:rsidRDefault="00E93841" w:rsidP="00596EDF">
      <w:pPr>
        <w:pStyle w:val="ListParagraph"/>
        <w:numPr>
          <w:ilvl w:val="0"/>
          <w:numId w:val="13"/>
        </w:numPr>
        <w:rPr>
          <w:sz w:val="24"/>
          <w:szCs w:val="22"/>
        </w:rPr>
      </w:pPr>
      <w:r w:rsidRPr="009512C7">
        <w:rPr>
          <w:sz w:val="24"/>
          <w:szCs w:val="22"/>
        </w:rPr>
        <w:t>Rédaction du rapport final :</w:t>
      </w:r>
    </w:p>
    <w:p w14:paraId="7A1C81D8" w14:textId="77777777" w:rsidR="00E93841" w:rsidRPr="009512C7" w:rsidRDefault="00E93841" w:rsidP="00596EDF">
      <w:pPr>
        <w:pStyle w:val="ListParagraph"/>
        <w:numPr>
          <w:ilvl w:val="1"/>
          <w:numId w:val="13"/>
        </w:numPr>
        <w:rPr>
          <w:sz w:val="24"/>
          <w:szCs w:val="22"/>
        </w:rPr>
      </w:pPr>
      <w:r w:rsidRPr="009512C7">
        <w:rPr>
          <w:sz w:val="24"/>
          <w:szCs w:val="22"/>
        </w:rPr>
        <w:t>Compilation des résultats, analyses et conclusions.</w:t>
      </w:r>
    </w:p>
    <w:p w14:paraId="32AE37A0" w14:textId="77777777" w:rsidR="00E93841" w:rsidRPr="009512C7" w:rsidRDefault="00E93841" w:rsidP="00596EDF">
      <w:pPr>
        <w:pStyle w:val="ListParagraph"/>
        <w:numPr>
          <w:ilvl w:val="1"/>
          <w:numId w:val="13"/>
        </w:numPr>
        <w:rPr>
          <w:sz w:val="24"/>
          <w:szCs w:val="22"/>
        </w:rPr>
      </w:pPr>
      <w:r w:rsidRPr="009512C7">
        <w:rPr>
          <w:sz w:val="24"/>
          <w:szCs w:val="22"/>
        </w:rPr>
        <w:t>Révision et finalisation du rapport.</w:t>
      </w:r>
    </w:p>
    <w:p w14:paraId="6098CE37" w14:textId="77777777" w:rsidR="00E93841" w:rsidRPr="009512C7" w:rsidRDefault="00E93841" w:rsidP="00596EDF">
      <w:pPr>
        <w:pStyle w:val="ListParagraph"/>
        <w:numPr>
          <w:ilvl w:val="0"/>
          <w:numId w:val="13"/>
        </w:numPr>
        <w:rPr>
          <w:sz w:val="24"/>
          <w:szCs w:val="22"/>
        </w:rPr>
      </w:pPr>
      <w:r w:rsidRPr="009512C7">
        <w:rPr>
          <w:sz w:val="24"/>
          <w:szCs w:val="22"/>
        </w:rPr>
        <w:t>Préparation de la soutenance finale</w:t>
      </w:r>
    </w:p>
    <w:p w14:paraId="612BECB2" w14:textId="77777777" w:rsidR="00E93841" w:rsidRPr="009512C7" w:rsidRDefault="00E93841" w:rsidP="00E93841">
      <w:pPr>
        <w:rPr>
          <w:sz w:val="24"/>
          <w:szCs w:val="22"/>
        </w:rPr>
      </w:pPr>
      <w:r w:rsidRPr="009512C7">
        <w:rPr>
          <w:sz w:val="24"/>
          <w:szCs w:val="22"/>
        </w:rPr>
        <w:t>7. Critères de succès</w:t>
      </w:r>
    </w:p>
    <w:p w14:paraId="6D2444E6" w14:textId="77777777" w:rsidR="00E93841" w:rsidRPr="009512C7" w:rsidRDefault="00E93841" w:rsidP="00596EDF">
      <w:pPr>
        <w:pStyle w:val="ListParagraph"/>
        <w:numPr>
          <w:ilvl w:val="0"/>
          <w:numId w:val="13"/>
        </w:numPr>
        <w:rPr>
          <w:sz w:val="24"/>
          <w:szCs w:val="22"/>
        </w:rPr>
      </w:pPr>
      <w:r w:rsidRPr="009512C7">
        <w:rPr>
          <w:sz w:val="24"/>
          <w:szCs w:val="22"/>
        </w:rPr>
        <w:t>Performance : Précision de classification supérieure à 70%.</w:t>
      </w:r>
    </w:p>
    <w:p w14:paraId="23741C66" w14:textId="77777777" w:rsidR="00E93841" w:rsidRPr="009512C7" w:rsidRDefault="00E93841" w:rsidP="00596EDF">
      <w:pPr>
        <w:pStyle w:val="ListParagraph"/>
        <w:numPr>
          <w:ilvl w:val="0"/>
          <w:numId w:val="13"/>
        </w:numPr>
        <w:rPr>
          <w:sz w:val="24"/>
          <w:szCs w:val="22"/>
        </w:rPr>
      </w:pPr>
      <w:r w:rsidRPr="009512C7">
        <w:rPr>
          <w:sz w:val="24"/>
          <w:szCs w:val="22"/>
        </w:rPr>
        <w:t>Efficacité : Latence de traitement inférieure à 300 ms.</w:t>
      </w:r>
    </w:p>
    <w:p w14:paraId="38723DD0" w14:textId="77777777" w:rsidR="003E1A9D" w:rsidRPr="009512C7" w:rsidRDefault="00E93841" w:rsidP="003E1A9D">
      <w:pPr>
        <w:pStyle w:val="ListParagraph"/>
        <w:numPr>
          <w:ilvl w:val="0"/>
          <w:numId w:val="13"/>
        </w:numPr>
        <w:rPr>
          <w:sz w:val="24"/>
          <w:szCs w:val="22"/>
        </w:rPr>
      </w:pPr>
      <w:r w:rsidRPr="009512C7">
        <w:rPr>
          <w:sz w:val="24"/>
          <w:szCs w:val="22"/>
        </w:rPr>
        <w:t>Fiabilité : Système stable et robuste en conditions réelles.</w:t>
      </w:r>
    </w:p>
    <w:p w14:paraId="11BA165A" w14:textId="77777777" w:rsidR="003E1A9D" w:rsidRPr="009512C7" w:rsidRDefault="003E1A9D" w:rsidP="003E1A9D">
      <w:pPr>
        <w:jc w:val="left"/>
        <w:rPr>
          <w:sz w:val="24"/>
          <w:szCs w:val="22"/>
        </w:rPr>
      </w:pPr>
      <w:r w:rsidRPr="009512C7">
        <w:rPr>
          <w:sz w:val="24"/>
          <w:szCs w:val="22"/>
        </w:rPr>
        <w:br w:type="page"/>
      </w:r>
    </w:p>
    <w:p w14:paraId="2AF8409B" w14:textId="77777777" w:rsidR="008C069F" w:rsidRPr="009512C7" w:rsidRDefault="003E1A9D" w:rsidP="003E1A9D">
      <w:pPr>
        <w:pStyle w:val="Heading2"/>
      </w:pPr>
      <w:bookmarkStart w:id="66" w:name="_Ref184251588"/>
      <w:bookmarkStart w:id="67" w:name="_Toc191319505"/>
      <w:r w:rsidRPr="009512C7">
        <w:lastRenderedPageBreak/>
        <w:t>Annexe 2 : Schéma STM32F769I-DISCO</w:t>
      </w:r>
      <w:bookmarkEnd w:id="66"/>
      <w:bookmarkEnd w:id="67"/>
    </w:p>
    <w:p w14:paraId="10D33FD8" w14:textId="77777777" w:rsidR="003E1A9D" w:rsidRPr="009512C7" w:rsidRDefault="003E1A9D" w:rsidP="003E1A9D"/>
    <w:p w14:paraId="13450A87" w14:textId="77777777" w:rsidR="003E1A9D" w:rsidRPr="009512C7" w:rsidRDefault="00D44A23" w:rsidP="00D44A23">
      <w:pPr>
        <w:jc w:val="center"/>
      </w:pPr>
      <w:r w:rsidRPr="009512C7">
        <w:rPr>
          <w:noProof/>
        </w:rPr>
        <w:drawing>
          <wp:inline distT="0" distB="0" distL="0" distR="0" wp14:anchorId="0C0178C2" wp14:editId="2F826EBD">
            <wp:extent cx="7482206" cy="5358251"/>
            <wp:effectExtent l="0" t="4762" r="6032" b="6033"/>
            <wp:docPr id="240063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6304" name=""/>
                    <pic:cNvPicPr/>
                  </pic:nvPicPr>
                  <pic:blipFill>
                    <a:blip r:embed="rId42"/>
                    <a:stretch>
                      <a:fillRect/>
                    </a:stretch>
                  </pic:blipFill>
                  <pic:spPr>
                    <a:xfrm rot="5400000">
                      <a:off x="0" y="0"/>
                      <a:ext cx="7506293" cy="5375500"/>
                    </a:xfrm>
                    <a:prstGeom prst="rect">
                      <a:avLst/>
                    </a:prstGeom>
                  </pic:spPr>
                </pic:pic>
              </a:graphicData>
            </a:graphic>
          </wp:inline>
        </w:drawing>
      </w:r>
    </w:p>
    <w:p w14:paraId="5AB19457" w14:textId="77777777" w:rsidR="00D44A23" w:rsidRPr="009512C7" w:rsidRDefault="00D44A23" w:rsidP="00D44A23">
      <w:pPr>
        <w:jc w:val="center"/>
      </w:pPr>
    </w:p>
    <w:p w14:paraId="6994A964" w14:textId="77777777" w:rsidR="00F8429E" w:rsidRPr="009512C7" w:rsidRDefault="00F8429E" w:rsidP="00D65ACB">
      <w:pPr>
        <w:jc w:val="center"/>
      </w:pPr>
      <w:r w:rsidRPr="009512C7">
        <w:rPr>
          <w:noProof/>
        </w:rPr>
        <w:lastRenderedPageBreak/>
        <w:drawing>
          <wp:inline distT="0" distB="0" distL="0" distR="0" wp14:anchorId="39DF0E58" wp14:editId="3D361CF6">
            <wp:extent cx="8480198" cy="5600917"/>
            <wp:effectExtent l="4445" t="0" r="0" b="0"/>
            <wp:docPr id="1675465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65261" name=""/>
                    <pic:cNvPicPr/>
                  </pic:nvPicPr>
                  <pic:blipFill>
                    <a:blip r:embed="rId43"/>
                    <a:stretch>
                      <a:fillRect/>
                    </a:stretch>
                  </pic:blipFill>
                  <pic:spPr>
                    <a:xfrm rot="5400000">
                      <a:off x="0" y="0"/>
                      <a:ext cx="8550917" cy="5647625"/>
                    </a:xfrm>
                    <a:prstGeom prst="rect">
                      <a:avLst/>
                    </a:prstGeom>
                  </pic:spPr>
                </pic:pic>
              </a:graphicData>
            </a:graphic>
          </wp:inline>
        </w:drawing>
      </w:r>
    </w:p>
    <w:sectPr w:rsidR="00F8429E" w:rsidRPr="009512C7" w:rsidSect="002A4F5E">
      <w:headerReference w:type="default" r:id="rId44"/>
      <w:footerReference w:type="even" r:id="rId45"/>
      <w:footerReference w:type="default" r:id="rId46"/>
      <w:headerReference w:type="first" r:id="rId4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DC7F42" w14:textId="77777777" w:rsidR="00E55CB2" w:rsidRDefault="00E55CB2" w:rsidP="000C462A">
      <w:r>
        <w:separator/>
      </w:r>
    </w:p>
  </w:endnote>
  <w:endnote w:type="continuationSeparator" w:id="0">
    <w:p w14:paraId="4DCA6158" w14:textId="77777777" w:rsidR="00E55CB2" w:rsidRDefault="00E55CB2" w:rsidP="000C46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23032271"/>
      <w:docPartObj>
        <w:docPartGallery w:val="Page Numbers (Bottom of Page)"/>
        <w:docPartUnique/>
      </w:docPartObj>
    </w:sdtPr>
    <w:sdtContent>
      <w:p w14:paraId="1A801B7F" w14:textId="77777777" w:rsidR="000C462A" w:rsidRDefault="000C462A" w:rsidP="00F07C4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ABA3F0" w14:textId="77777777" w:rsidR="000C462A" w:rsidRDefault="000C46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80239561"/>
      <w:docPartObj>
        <w:docPartGallery w:val="Page Numbers (Bottom of Page)"/>
        <w:docPartUnique/>
      </w:docPartObj>
    </w:sdtPr>
    <w:sdtContent>
      <w:p w14:paraId="0DF51A31" w14:textId="77777777" w:rsidR="000C462A" w:rsidRDefault="000C462A" w:rsidP="00F07C4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FA7D34" w14:textId="77777777" w:rsidR="000C462A" w:rsidRDefault="000C46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4BFBC" w14:textId="77777777" w:rsidR="00E55CB2" w:rsidRDefault="00E55CB2" w:rsidP="000C462A">
      <w:r>
        <w:separator/>
      </w:r>
    </w:p>
  </w:footnote>
  <w:footnote w:type="continuationSeparator" w:id="0">
    <w:p w14:paraId="36FD76AE" w14:textId="77777777" w:rsidR="00E55CB2" w:rsidRDefault="00E55CB2" w:rsidP="000C46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37D60" w14:textId="77777777" w:rsidR="000C462A" w:rsidRDefault="000C462A">
    <w:pPr>
      <w:pStyle w:val="Header"/>
    </w:pPr>
    <w:r w:rsidRPr="000C462A">
      <w:rPr>
        <w:noProof/>
        <w:bdr w:val="none" w:sz="0" w:space="0" w:color="auto" w:frame="1"/>
      </w:rPr>
      <w:drawing>
        <wp:anchor distT="0" distB="0" distL="114300" distR="114300" simplePos="0" relativeHeight="251659264" behindDoc="1" locked="0" layoutInCell="1" allowOverlap="1" wp14:anchorId="1420B0B4" wp14:editId="45279DEA">
          <wp:simplePos x="0" y="0"/>
          <wp:positionH relativeFrom="column">
            <wp:posOffset>4740768</wp:posOffset>
          </wp:positionH>
          <wp:positionV relativeFrom="paragraph">
            <wp:posOffset>-350238</wp:posOffset>
          </wp:positionV>
          <wp:extent cx="2019390" cy="683814"/>
          <wp:effectExtent l="0" t="0" r="0" b="0"/>
          <wp:wrapNone/>
          <wp:docPr id="554017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9390" cy="68381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anchor distT="0" distB="0" distL="114300" distR="114300" simplePos="0" relativeHeight="251658240" behindDoc="1" locked="0" layoutInCell="1" allowOverlap="1" wp14:anchorId="1BE20083" wp14:editId="483A67A6">
          <wp:simplePos x="0" y="0"/>
          <wp:positionH relativeFrom="column">
            <wp:posOffset>-846667</wp:posOffset>
          </wp:positionH>
          <wp:positionV relativeFrom="paragraph">
            <wp:posOffset>-359057</wp:posOffset>
          </wp:positionV>
          <wp:extent cx="1862667" cy="710106"/>
          <wp:effectExtent l="0" t="0" r="4445" b="1270"/>
          <wp:wrapNone/>
          <wp:docPr id="21553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62667" cy="7101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462A">
      <w:rPr>
        <w:bdr w:val="none" w:sz="0" w:space="0" w:color="auto" w:frame="1"/>
      </w:rPr>
      <w:fldChar w:fldCharType="begin"/>
    </w:r>
    <w:r w:rsidRPr="000C462A">
      <w:rPr>
        <w:bdr w:val="none" w:sz="0" w:space="0" w:color="auto" w:frame="1"/>
      </w:rPr>
      <w:instrText xml:space="preserve"> INCLUDEPICTURE "https://lh7-rt.googleusercontent.com/docsz/AD_4nXfmOx5FMcmCm_DqnHTYPOCJuCIgDyfcTJuJR9ilsJxyoGfG35431WSeqZEogPjBNoWZLQ_lLJdgJWvLVawPTJvQg0NNTbXKFVPj4YMxs-rBQTxIS9UY-KsUB-pgF5g23AOurOmB9w?key=sQs8PQV_7jXBrX68JrN8mbPh" \* MERGEFORMATINET </w:instrText>
    </w:r>
    <w:r w:rsidRPr="000C462A">
      <w:rPr>
        <w:bdr w:val="none" w:sz="0" w:space="0" w:color="auto" w:frame="1"/>
      </w:rPr>
      <w:fldChar w:fldCharType="separate"/>
    </w:r>
    <w:r w:rsidRPr="000C462A">
      <w:rPr>
        <w:bdr w:val="none" w:sz="0" w:space="0" w:color="auto" w:frame="1"/>
      </w:rPr>
      <w:fldChar w:fldCharType="end"/>
    </w:r>
    <w:r>
      <w:rPr>
        <w:bdr w:val="none" w:sz="0" w:space="0" w:color="auto" w:frame="1"/>
      </w:rPr>
      <w:fldChar w:fldCharType="begin"/>
    </w:r>
    <w:r>
      <w:rPr>
        <w:bdr w:val="none" w:sz="0" w:space="0" w:color="auto" w:frame="1"/>
      </w:rPr>
      <w:instrText xml:space="preserve"> INCLUDEPICTURE "https://lh7-rt.googleusercontent.com/docsz/AD_4nXfQBSnUe64gPV9CNSxoTd1KPGtK4b8v48wfavqvrrMMf3G2TCsT0xV7jDXpeTwlLMT5w6jCjdki5qDATiiVs-wW9IRG3Oqxj1RdL8lO1YovO3D5yoBHvSiH8-P6hfZ1VXBC8YCo?key=sQs8PQV_7jXBrX68JrN8mbPh" \* MERGEFORMATINET </w:instrText>
    </w:r>
    <w:r>
      <w:rPr>
        <w:bdr w:val="none" w:sz="0" w:space="0" w:color="auto" w:frame="1"/>
      </w:rPr>
      <w:fldChar w:fldCharType="separate"/>
    </w:r>
    <w:r>
      <w:rPr>
        <w:bdr w:val="none" w:sz="0" w:space="0" w:color="auto" w:frame="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0EABA" w14:textId="77777777" w:rsidR="002A4F5E" w:rsidRDefault="002A4F5E" w:rsidP="002A4F5E">
    <w:pPr>
      <w:pStyle w:val="Header"/>
      <w:tabs>
        <w:tab w:val="clear" w:pos="4680"/>
        <w:tab w:val="clear" w:pos="9360"/>
        <w:tab w:val="left" w:pos="8060"/>
      </w:tabs>
    </w:pPr>
    <w:r w:rsidRPr="000C462A">
      <w:rPr>
        <w:noProof/>
        <w:bdr w:val="none" w:sz="0" w:space="0" w:color="auto" w:frame="1"/>
      </w:rPr>
      <w:drawing>
        <wp:anchor distT="0" distB="0" distL="114300" distR="114300" simplePos="0" relativeHeight="251663360" behindDoc="1" locked="0" layoutInCell="1" allowOverlap="1" wp14:anchorId="03A71EC7" wp14:editId="3D54791B">
          <wp:simplePos x="0" y="0"/>
          <wp:positionH relativeFrom="column">
            <wp:posOffset>4737100</wp:posOffset>
          </wp:positionH>
          <wp:positionV relativeFrom="paragraph">
            <wp:posOffset>-355600</wp:posOffset>
          </wp:positionV>
          <wp:extent cx="2019390" cy="683814"/>
          <wp:effectExtent l="0" t="0" r="0" b="0"/>
          <wp:wrapNone/>
          <wp:docPr id="1952493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9390" cy="68381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anchor distT="0" distB="0" distL="114300" distR="114300" simplePos="0" relativeHeight="251661312" behindDoc="1" locked="0" layoutInCell="1" allowOverlap="1" wp14:anchorId="6CB6DF37" wp14:editId="3E9E3C17">
          <wp:simplePos x="0" y="0"/>
          <wp:positionH relativeFrom="column">
            <wp:posOffset>-749300</wp:posOffset>
          </wp:positionH>
          <wp:positionV relativeFrom="paragraph">
            <wp:posOffset>-355600</wp:posOffset>
          </wp:positionV>
          <wp:extent cx="1862667" cy="710106"/>
          <wp:effectExtent l="0" t="0" r="4445" b="1270"/>
          <wp:wrapNone/>
          <wp:docPr id="161913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62667" cy="710106"/>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60C04"/>
    <w:multiLevelType w:val="multilevel"/>
    <w:tmpl w:val="44E688C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 w15:restartNumberingAfterBreak="0">
    <w:nsid w:val="01BC4317"/>
    <w:multiLevelType w:val="hybridMultilevel"/>
    <w:tmpl w:val="12EC60C4"/>
    <w:lvl w:ilvl="0" w:tplc="B88A38C6">
      <w:start w:val="1"/>
      <w:numFmt w:val="decimal"/>
      <w:pStyle w:val="Heading2"/>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052D5053"/>
    <w:multiLevelType w:val="hybridMultilevel"/>
    <w:tmpl w:val="4E38085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7F14AF3"/>
    <w:multiLevelType w:val="hybridMultilevel"/>
    <w:tmpl w:val="11E01B1A"/>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850F65"/>
    <w:multiLevelType w:val="hybridMultilevel"/>
    <w:tmpl w:val="801AD3D0"/>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B13C6E"/>
    <w:multiLevelType w:val="multilevel"/>
    <w:tmpl w:val="674AE0D6"/>
    <w:styleLink w:val="Listeactuelle1"/>
    <w:lvl w:ilvl="0">
      <w:numFmt w:val="bullet"/>
      <w:lvlText w:val="•"/>
      <w:lvlJc w:val="left"/>
      <w:pPr>
        <w:ind w:left="1080" w:hanging="720"/>
      </w:pPr>
      <w:rPr>
        <w:rFonts w:ascii="Calibri" w:eastAsiaTheme="minorHAnsi" w:hAnsi="Calibri" w:cs="Calibri" w:hint="default"/>
      </w:rPr>
    </w:lvl>
    <w:lvl w:ilvl="1">
      <w:numFmt w:val="bullet"/>
      <w:lvlText w:val=""/>
      <w:lvlJc w:val="left"/>
      <w:pPr>
        <w:ind w:left="1800" w:hanging="720"/>
      </w:pPr>
      <w:rPr>
        <w:rFonts w:ascii="Symbol" w:eastAsiaTheme="minorHAnsi" w:hAnsi="Symbol" w:cstheme="minorBid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0343FFB"/>
    <w:multiLevelType w:val="hybridMultilevel"/>
    <w:tmpl w:val="A412B370"/>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13035E"/>
    <w:multiLevelType w:val="multilevel"/>
    <w:tmpl w:val="AA180FF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1E991007"/>
    <w:multiLevelType w:val="hybridMultilevel"/>
    <w:tmpl w:val="45228762"/>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D657A9"/>
    <w:multiLevelType w:val="hybridMultilevel"/>
    <w:tmpl w:val="5D24B6B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EE94B41"/>
    <w:multiLevelType w:val="multilevel"/>
    <w:tmpl w:val="950441F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3A6B5A3D"/>
    <w:multiLevelType w:val="hybridMultilevel"/>
    <w:tmpl w:val="3AC6394E"/>
    <w:lvl w:ilvl="0" w:tplc="F7D8A504">
      <w:start w:val="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B5C05CC"/>
    <w:multiLevelType w:val="hybridMultilevel"/>
    <w:tmpl w:val="28A80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D9A70B0"/>
    <w:multiLevelType w:val="hybridMultilevel"/>
    <w:tmpl w:val="D8E41E16"/>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0E971F7"/>
    <w:multiLevelType w:val="hybridMultilevel"/>
    <w:tmpl w:val="5DBA0C70"/>
    <w:lvl w:ilvl="0" w:tplc="3E1E5F88">
      <w:start w:val="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1F52220"/>
    <w:multiLevelType w:val="hybridMultilevel"/>
    <w:tmpl w:val="24B4670A"/>
    <w:lvl w:ilvl="0" w:tplc="6FFA63C4">
      <w:start w:val="1"/>
      <w:numFmt w:val="bullet"/>
      <w:pStyle w:val="Lexique"/>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60154A8"/>
    <w:multiLevelType w:val="hybridMultilevel"/>
    <w:tmpl w:val="B3625ADA"/>
    <w:lvl w:ilvl="0" w:tplc="BE9E32CA">
      <w:start w:val="1"/>
      <w:numFmt w:val="upperRoman"/>
      <w:pStyle w:val="Heading1"/>
      <w:lvlText w:val="%1."/>
      <w:lvlJc w:val="left"/>
      <w:pPr>
        <w:ind w:left="1287"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4855FD"/>
    <w:multiLevelType w:val="hybridMultilevel"/>
    <w:tmpl w:val="0D7E0F1A"/>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DD7E42"/>
    <w:multiLevelType w:val="multilevel"/>
    <w:tmpl w:val="E5A4538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9" w15:restartNumberingAfterBreak="0">
    <w:nsid w:val="4E5B2D9C"/>
    <w:multiLevelType w:val="hybridMultilevel"/>
    <w:tmpl w:val="EA1A85F2"/>
    <w:lvl w:ilvl="0" w:tplc="B324F7BC">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486B5E"/>
    <w:multiLevelType w:val="hybridMultilevel"/>
    <w:tmpl w:val="C7E2CF0C"/>
    <w:lvl w:ilvl="0" w:tplc="C85E67B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70F1B00"/>
    <w:multiLevelType w:val="multilevel"/>
    <w:tmpl w:val="FBB044F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2" w15:restartNumberingAfterBreak="0">
    <w:nsid w:val="61B06DE3"/>
    <w:multiLevelType w:val="hybridMultilevel"/>
    <w:tmpl w:val="082CC0A0"/>
    <w:lvl w:ilvl="0" w:tplc="34F876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273066"/>
    <w:multiLevelType w:val="hybridMultilevel"/>
    <w:tmpl w:val="0D26D3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5CF7910"/>
    <w:multiLevelType w:val="hybridMultilevel"/>
    <w:tmpl w:val="5C1E53A2"/>
    <w:lvl w:ilvl="0" w:tplc="F89615C6">
      <w:numFmt w:val="bullet"/>
      <w:lvlText w:val="•"/>
      <w:lvlJc w:val="left"/>
      <w:pPr>
        <w:ind w:left="1800" w:hanging="72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678109F7"/>
    <w:multiLevelType w:val="multilevel"/>
    <w:tmpl w:val="CFE0426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6" w15:restartNumberingAfterBreak="0">
    <w:nsid w:val="67DD56F4"/>
    <w:multiLevelType w:val="hybridMultilevel"/>
    <w:tmpl w:val="5EF2D9F6"/>
    <w:lvl w:ilvl="0" w:tplc="F89615C6">
      <w:numFmt w:val="bullet"/>
      <w:lvlText w:val="•"/>
      <w:lvlJc w:val="left"/>
      <w:pPr>
        <w:ind w:left="1080" w:hanging="72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14EB7E">
      <w:numFmt w:val="bullet"/>
      <w:lvlText w:val=""/>
      <w:lvlJc w:val="left"/>
      <w:pPr>
        <w:ind w:left="3240" w:hanging="720"/>
      </w:pPr>
      <w:rPr>
        <w:rFonts w:ascii="Symbol" w:eastAsiaTheme="minorHAnsi" w:hAnsi="Symbol" w:cstheme="minorBid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89175C"/>
    <w:multiLevelType w:val="multilevel"/>
    <w:tmpl w:val="97D09B42"/>
    <w:styleLink w:val="Listeactuelle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6A603084"/>
    <w:multiLevelType w:val="hybridMultilevel"/>
    <w:tmpl w:val="F6DC1CE2"/>
    <w:lvl w:ilvl="0" w:tplc="F89615C6">
      <w:numFmt w:val="bullet"/>
      <w:lvlText w:val="•"/>
      <w:lvlJc w:val="left"/>
      <w:pPr>
        <w:ind w:left="1080" w:hanging="72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FD35179"/>
    <w:multiLevelType w:val="hybridMultilevel"/>
    <w:tmpl w:val="756C44E4"/>
    <w:lvl w:ilvl="0" w:tplc="06B842EA">
      <w:start w:val="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25454574">
    <w:abstractNumId w:val="16"/>
  </w:num>
  <w:num w:numId="2" w16cid:durableId="592708995">
    <w:abstractNumId w:val="22"/>
  </w:num>
  <w:num w:numId="3" w16cid:durableId="50622363">
    <w:abstractNumId w:val="16"/>
    <w:lvlOverride w:ilvl="0">
      <w:startOverride w:val="1"/>
    </w:lvlOverride>
  </w:num>
  <w:num w:numId="4" w16cid:durableId="568614344">
    <w:abstractNumId w:val="1"/>
  </w:num>
  <w:num w:numId="5" w16cid:durableId="1069693095">
    <w:abstractNumId w:val="1"/>
    <w:lvlOverride w:ilvl="0">
      <w:startOverride w:val="1"/>
    </w:lvlOverride>
  </w:num>
  <w:num w:numId="6" w16cid:durableId="1978216326">
    <w:abstractNumId w:val="20"/>
  </w:num>
  <w:num w:numId="7" w16cid:durableId="1337684540">
    <w:abstractNumId w:val="15"/>
  </w:num>
  <w:num w:numId="8" w16cid:durableId="2136554469">
    <w:abstractNumId w:val="29"/>
  </w:num>
  <w:num w:numId="9" w16cid:durableId="519979069">
    <w:abstractNumId w:val="14"/>
  </w:num>
  <w:num w:numId="10" w16cid:durableId="1142962195">
    <w:abstractNumId w:val="11"/>
  </w:num>
  <w:num w:numId="11" w16cid:durableId="1406949518">
    <w:abstractNumId w:val="1"/>
    <w:lvlOverride w:ilvl="0">
      <w:startOverride w:val="1"/>
    </w:lvlOverride>
  </w:num>
  <w:num w:numId="12" w16cid:durableId="1432894612">
    <w:abstractNumId w:val="12"/>
  </w:num>
  <w:num w:numId="13" w16cid:durableId="611321168">
    <w:abstractNumId w:val="26"/>
  </w:num>
  <w:num w:numId="14" w16cid:durableId="1530411325">
    <w:abstractNumId w:val="6"/>
  </w:num>
  <w:num w:numId="15" w16cid:durableId="1269586070">
    <w:abstractNumId w:val="13"/>
  </w:num>
  <w:num w:numId="16" w16cid:durableId="95374419">
    <w:abstractNumId w:val="5"/>
  </w:num>
  <w:num w:numId="17" w16cid:durableId="692996708">
    <w:abstractNumId w:val="9"/>
  </w:num>
  <w:num w:numId="18" w16cid:durableId="372929388">
    <w:abstractNumId w:val="17"/>
  </w:num>
  <w:num w:numId="19" w16cid:durableId="480927456">
    <w:abstractNumId w:val="4"/>
  </w:num>
  <w:num w:numId="20" w16cid:durableId="648872054">
    <w:abstractNumId w:val="24"/>
  </w:num>
  <w:num w:numId="21" w16cid:durableId="1534032039">
    <w:abstractNumId w:val="28"/>
  </w:num>
  <w:num w:numId="22" w16cid:durableId="1500610208">
    <w:abstractNumId w:val="3"/>
  </w:num>
  <w:num w:numId="23" w16cid:durableId="595939513">
    <w:abstractNumId w:val="8"/>
  </w:num>
  <w:num w:numId="24" w16cid:durableId="1651324834">
    <w:abstractNumId w:val="2"/>
  </w:num>
  <w:num w:numId="25" w16cid:durableId="1477138695">
    <w:abstractNumId w:val="27"/>
  </w:num>
  <w:num w:numId="26" w16cid:durableId="259873873">
    <w:abstractNumId w:val="0"/>
  </w:num>
  <w:num w:numId="27" w16cid:durableId="541939269">
    <w:abstractNumId w:val="21"/>
  </w:num>
  <w:num w:numId="28" w16cid:durableId="1738943294">
    <w:abstractNumId w:val="25"/>
  </w:num>
  <w:num w:numId="29" w16cid:durableId="660817111">
    <w:abstractNumId w:val="10"/>
  </w:num>
  <w:num w:numId="30" w16cid:durableId="77212322">
    <w:abstractNumId w:val="7"/>
  </w:num>
  <w:num w:numId="31" w16cid:durableId="2094424214">
    <w:abstractNumId w:val="18"/>
  </w:num>
  <w:num w:numId="32" w16cid:durableId="348338538">
    <w:abstractNumId w:val="23"/>
  </w:num>
  <w:num w:numId="33" w16cid:durableId="127050170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illian Picot">
    <w15:presenceInfo w15:providerId="Windows Live" w15:userId="172666b21f875d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activeWritingStyle w:appName="MSWord" w:lang="en-US" w:vendorID="64" w:dllVersion="4096" w:nlCheck="1" w:checkStyle="0"/>
  <w:activeWritingStyle w:appName="MSWord" w:lang="fr-FR" w:vendorID="64" w:dllVersion="4096"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2A"/>
    <w:rsid w:val="00000874"/>
    <w:rsid w:val="00002FFF"/>
    <w:rsid w:val="000063E5"/>
    <w:rsid w:val="00015AAB"/>
    <w:rsid w:val="00023CD5"/>
    <w:rsid w:val="000309DF"/>
    <w:rsid w:val="000368C0"/>
    <w:rsid w:val="0004025F"/>
    <w:rsid w:val="00040ED6"/>
    <w:rsid w:val="00041E21"/>
    <w:rsid w:val="00052443"/>
    <w:rsid w:val="00061AC2"/>
    <w:rsid w:val="000636D6"/>
    <w:rsid w:val="00066054"/>
    <w:rsid w:val="00067F97"/>
    <w:rsid w:val="00074B02"/>
    <w:rsid w:val="000758A5"/>
    <w:rsid w:val="00076018"/>
    <w:rsid w:val="00087A8F"/>
    <w:rsid w:val="00090120"/>
    <w:rsid w:val="000939E4"/>
    <w:rsid w:val="000A0F60"/>
    <w:rsid w:val="000A22D5"/>
    <w:rsid w:val="000A6012"/>
    <w:rsid w:val="000A6D71"/>
    <w:rsid w:val="000B322E"/>
    <w:rsid w:val="000B4197"/>
    <w:rsid w:val="000C462A"/>
    <w:rsid w:val="000C4DDF"/>
    <w:rsid w:val="000D0BF2"/>
    <w:rsid w:val="000E32C8"/>
    <w:rsid w:val="000F044F"/>
    <w:rsid w:val="000F2F5F"/>
    <w:rsid w:val="00104322"/>
    <w:rsid w:val="00110637"/>
    <w:rsid w:val="00110997"/>
    <w:rsid w:val="00120406"/>
    <w:rsid w:val="00124AA9"/>
    <w:rsid w:val="00132976"/>
    <w:rsid w:val="00136587"/>
    <w:rsid w:val="00144064"/>
    <w:rsid w:val="00147369"/>
    <w:rsid w:val="001539DA"/>
    <w:rsid w:val="001555E4"/>
    <w:rsid w:val="00176CF8"/>
    <w:rsid w:val="0018420F"/>
    <w:rsid w:val="00186724"/>
    <w:rsid w:val="00195CB4"/>
    <w:rsid w:val="001A47FE"/>
    <w:rsid w:val="001B1E62"/>
    <w:rsid w:val="001C2487"/>
    <w:rsid w:val="001D0EA5"/>
    <w:rsid w:val="001E2E1D"/>
    <w:rsid w:val="001E5982"/>
    <w:rsid w:val="00226F09"/>
    <w:rsid w:val="002279C4"/>
    <w:rsid w:val="00234D5B"/>
    <w:rsid w:val="00243D0A"/>
    <w:rsid w:val="00245E5B"/>
    <w:rsid w:val="00252599"/>
    <w:rsid w:val="00264429"/>
    <w:rsid w:val="00273DAF"/>
    <w:rsid w:val="002757CE"/>
    <w:rsid w:val="00286E8E"/>
    <w:rsid w:val="002965DC"/>
    <w:rsid w:val="002A4F5E"/>
    <w:rsid w:val="002B65E1"/>
    <w:rsid w:val="002D65B2"/>
    <w:rsid w:val="002F0596"/>
    <w:rsid w:val="002F5A9F"/>
    <w:rsid w:val="003041A5"/>
    <w:rsid w:val="0030544C"/>
    <w:rsid w:val="0030788C"/>
    <w:rsid w:val="003114D5"/>
    <w:rsid w:val="0031594B"/>
    <w:rsid w:val="003240EB"/>
    <w:rsid w:val="003302AE"/>
    <w:rsid w:val="00330F4C"/>
    <w:rsid w:val="00337156"/>
    <w:rsid w:val="00337A31"/>
    <w:rsid w:val="00345C31"/>
    <w:rsid w:val="00346236"/>
    <w:rsid w:val="00356712"/>
    <w:rsid w:val="00356E09"/>
    <w:rsid w:val="003604AF"/>
    <w:rsid w:val="003727B2"/>
    <w:rsid w:val="00374118"/>
    <w:rsid w:val="00384415"/>
    <w:rsid w:val="0038526F"/>
    <w:rsid w:val="00392FDC"/>
    <w:rsid w:val="00396F92"/>
    <w:rsid w:val="003A3559"/>
    <w:rsid w:val="003A515C"/>
    <w:rsid w:val="003B0685"/>
    <w:rsid w:val="003B4F7B"/>
    <w:rsid w:val="003D2834"/>
    <w:rsid w:val="003D6EC9"/>
    <w:rsid w:val="003E1A9D"/>
    <w:rsid w:val="003F2BCD"/>
    <w:rsid w:val="003F4839"/>
    <w:rsid w:val="0040127E"/>
    <w:rsid w:val="004049DB"/>
    <w:rsid w:val="00404C9E"/>
    <w:rsid w:val="00410B55"/>
    <w:rsid w:val="004129E2"/>
    <w:rsid w:val="00417DE4"/>
    <w:rsid w:val="004229BB"/>
    <w:rsid w:val="004362D9"/>
    <w:rsid w:val="00443507"/>
    <w:rsid w:val="0044545E"/>
    <w:rsid w:val="00461A50"/>
    <w:rsid w:val="00481E92"/>
    <w:rsid w:val="0049059A"/>
    <w:rsid w:val="00493D8F"/>
    <w:rsid w:val="004A06AB"/>
    <w:rsid w:val="004A2DE3"/>
    <w:rsid w:val="004A586E"/>
    <w:rsid w:val="004A6739"/>
    <w:rsid w:val="004A7230"/>
    <w:rsid w:val="004B0283"/>
    <w:rsid w:val="004B49B2"/>
    <w:rsid w:val="004C1127"/>
    <w:rsid w:val="004C599F"/>
    <w:rsid w:val="004D1A9C"/>
    <w:rsid w:val="004F5681"/>
    <w:rsid w:val="004F7697"/>
    <w:rsid w:val="004F7BF5"/>
    <w:rsid w:val="005075F5"/>
    <w:rsid w:val="00507602"/>
    <w:rsid w:val="00523D94"/>
    <w:rsid w:val="0053544F"/>
    <w:rsid w:val="00542150"/>
    <w:rsid w:val="0054628B"/>
    <w:rsid w:val="00580AEC"/>
    <w:rsid w:val="00596EDF"/>
    <w:rsid w:val="00597309"/>
    <w:rsid w:val="005A4F42"/>
    <w:rsid w:val="005C21CF"/>
    <w:rsid w:val="005C2EB1"/>
    <w:rsid w:val="005E647C"/>
    <w:rsid w:val="005F0FDF"/>
    <w:rsid w:val="005F2B1D"/>
    <w:rsid w:val="0060122A"/>
    <w:rsid w:val="00602056"/>
    <w:rsid w:val="006172BA"/>
    <w:rsid w:val="00631EC0"/>
    <w:rsid w:val="00641D37"/>
    <w:rsid w:val="00647C04"/>
    <w:rsid w:val="00663450"/>
    <w:rsid w:val="006668FA"/>
    <w:rsid w:val="00671C65"/>
    <w:rsid w:val="00680469"/>
    <w:rsid w:val="0069231E"/>
    <w:rsid w:val="00696B94"/>
    <w:rsid w:val="006A0E5E"/>
    <w:rsid w:val="006A1380"/>
    <w:rsid w:val="006A7641"/>
    <w:rsid w:val="006B05E1"/>
    <w:rsid w:val="006C3B3B"/>
    <w:rsid w:val="006C4A50"/>
    <w:rsid w:val="006D1F61"/>
    <w:rsid w:val="006D262E"/>
    <w:rsid w:val="006D7808"/>
    <w:rsid w:val="006E79C6"/>
    <w:rsid w:val="006F1F78"/>
    <w:rsid w:val="00703BA9"/>
    <w:rsid w:val="00715878"/>
    <w:rsid w:val="00721F24"/>
    <w:rsid w:val="0072551D"/>
    <w:rsid w:val="00741AF3"/>
    <w:rsid w:val="00743E51"/>
    <w:rsid w:val="0075075C"/>
    <w:rsid w:val="00752A0F"/>
    <w:rsid w:val="0077203B"/>
    <w:rsid w:val="007936A1"/>
    <w:rsid w:val="00794AE9"/>
    <w:rsid w:val="0079597E"/>
    <w:rsid w:val="00797854"/>
    <w:rsid w:val="007B089C"/>
    <w:rsid w:val="007B675D"/>
    <w:rsid w:val="007B7018"/>
    <w:rsid w:val="007C3C5E"/>
    <w:rsid w:val="007C5679"/>
    <w:rsid w:val="007E2469"/>
    <w:rsid w:val="007F1129"/>
    <w:rsid w:val="007F6B22"/>
    <w:rsid w:val="00807C68"/>
    <w:rsid w:val="008104AF"/>
    <w:rsid w:val="00817E98"/>
    <w:rsid w:val="00822973"/>
    <w:rsid w:val="00826F96"/>
    <w:rsid w:val="00842C0B"/>
    <w:rsid w:val="00844BBA"/>
    <w:rsid w:val="00857C96"/>
    <w:rsid w:val="00861FE3"/>
    <w:rsid w:val="00872B98"/>
    <w:rsid w:val="008768D0"/>
    <w:rsid w:val="00880A49"/>
    <w:rsid w:val="00884F34"/>
    <w:rsid w:val="0089193E"/>
    <w:rsid w:val="00891CF5"/>
    <w:rsid w:val="008947B3"/>
    <w:rsid w:val="008B3A37"/>
    <w:rsid w:val="008C069F"/>
    <w:rsid w:val="008C12B6"/>
    <w:rsid w:val="008C44C4"/>
    <w:rsid w:val="008C4722"/>
    <w:rsid w:val="008D2B2F"/>
    <w:rsid w:val="008D5DBD"/>
    <w:rsid w:val="008D6DD6"/>
    <w:rsid w:val="008E463C"/>
    <w:rsid w:val="008E55E6"/>
    <w:rsid w:val="008F4630"/>
    <w:rsid w:val="008F5396"/>
    <w:rsid w:val="00903BFF"/>
    <w:rsid w:val="0091104E"/>
    <w:rsid w:val="009118CB"/>
    <w:rsid w:val="00911ED6"/>
    <w:rsid w:val="00914498"/>
    <w:rsid w:val="009306B5"/>
    <w:rsid w:val="0093150D"/>
    <w:rsid w:val="00950D0A"/>
    <w:rsid w:val="009512C7"/>
    <w:rsid w:val="00963295"/>
    <w:rsid w:val="00965314"/>
    <w:rsid w:val="00967C0D"/>
    <w:rsid w:val="00974E1E"/>
    <w:rsid w:val="00974E6A"/>
    <w:rsid w:val="00977854"/>
    <w:rsid w:val="0099045E"/>
    <w:rsid w:val="00993D61"/>
    <w:rsid w:val="009B184F"/>
    <w:rsid w:val="009B33C2"/>
    <w:rsid w:val="009B3755"/>
    <w:rsid w:val="009C1210"/>
    <w:rsid w:val="009C4610"/>
    <w:rsid w:val="009E57F0"/>
    <w:rsid w:val="009E6552"/>
    <w:rsid w:val="009F163C"/>
    <w:rsid w:val="009F1F67"/>
    <w:rsid w:val="009F2116"/>
    <w:rsid w:val="009F6997"/>
    <w:rsid w:val="00A06358"/>
    <w:rsid w:val="00A23975"/>
    <w:rsid w:val="00A24E42"/>
    <w:rsid w:val="00A26A12"/>
    <w:rsid w:val="00A45B08"/>
    <w:rsid w:val="00A57DEB"/>
    <w:rsid w:val="00A67F59"/>
    <w:rsid w:val="00A804B2"/>
    <w:rsid w:val="00A83588"/>
    <w:rsid w:val="00A84AC6"/>
    <w:rsid w:val="00A91599"/>
    <w:rsid w:val="00AC07B0"/>
    <w:rsid w:val="00AC4DD8"/>
    <w:rsid w:val="00AC6DAC"/>
    <w:rsid w:val="00AD1A45"/>
    <w:rsid w:val="00AD63FC"/>
    <w:rsid w:val="00AE1505"/>
    <w:rsid w:val="00AE298D"/>
    <w:rsid w:val="00AE748E"/>
    <w:rsid w:val="00AF0896"/>
    <w:rsid w:val="00AF49E9"/>
    <w:rsid w:val="00B06E2D"/>
    <w:rsid w:val="00B1550B"/>
    <w:rsid w:val="00B2308D"/>
    <w:rsid w:val="00B247EF"/>
    <w:rsid w:val="00B32912"/>
    <w:rsid w:val="00B3608B"/>
    <w:rsid w:val="00B41ED8"/>
    <w:rsid w:val="00B42BB1"/>
    <w:rsid w:val="00B448F4"/>
    <w:rsid w:val="00B52A92"/>
    <w:rsid w:val="00B55339"/>
    <w:rsid w:val="00B628C5"/>
    <w:rsid w:val="00B63448"/>
    <w:rsid w:val="00B711F9"/>
    <w:rsid w:val="00B82494"/>
    <w:rsid w:val="00B82A51"/>
    <w:rsid w:val="00B863E2"/>
    <w:rsid w:val="00B874CE"/>
    <w:rsid w:val="00BA0A90"/>
    <w:rsid w:val="00BC18CB"/>
    <w:rsid w:val="00BE610A"/>
    <w:rsid w:val="00C034E0"/>
    <w:rsid w:val="00C10705"/>
    <w:rsid w:val="00C13058"/>
    <w:rsid w:val="00C155B6"/>
    <w:rsid w:val="00C22BD5"/>
    <w:rsid w:val="00C27E4E"/>
    <w:rsid w:val="00C32576"/>
    <w:rsid w:val="00C37FFE"/>
    <w:rsid w:val="00C41E3E"/>
    <w:rsid w:val="00C4522C"/>
    <w:rsid w:val="00C5191C"/>
    <w:rsid w:val="00C571D1"/>
    <w:rsid w:val="00C62889"/>
    <w:rsid w:val="00C63CC8"/>
    <w:rsid w:val="00C73FCF"/>
    <w:rsid w:val="00C81B91"/>
    <w:rsid w:val="00C86730"/>
    <w:rsid w:val="00C9073A"/>
    <w:rsid w:val="00C95185"/>
    <w:rsid w:val="00CA2F24"/>
    <w:rsid w:val="00CB2D76"/>
    <w:rsid w:val="00CB650C"/>
    <w:rsid w:val="00CD0A41"/>
    <w:rsid w:val="00CD5649"/>
    <w:rsid w:val="00CD7EC1"/>
    <w:rsid w:val="00CE16FD"/>
    <w:rsid w:val="00CE5887"/>
    <w:rsid w:val="00CE5E37"/>
    <w:rsid w:val="00CF2384"/>
    <w:rsid w:val="00CF7487"/>
    <w:rsid w:val="00CF7791"/>
    <w:rsid w:val="00CF78AD"/>
    <w:rsid w:val="00D041EB"/>
    <w:rsid w:val="00D13398"/>
    <w:rsid w:val="00D1482E"/>
    <w:rsid w:val="00D238CD"/>
    <w:rsid w:val="00D337B3"/>
    <w:rsid w:val="00D366DC"/>
    <w:rsid w:val="00D44A23"/>
    <w:rsid w:val="00D457BC"/>
    <w:rsid w:val="00D463AA"/>
    <w:rsid w:val="00D65ACB"/>
    <w:rsid w:val="00D76590"/>
    <w:rsid w:val="00D76E57"/>
    <w:rsid w:val="00D80495"/>
    <w:rsid w:val="00D81D49"/>
    <w:rsid w:val="00DA77C0"/>
    <w:rsid w:val="00DB04C4"/>
    <w:rsid w:val="00DC7640"/>
    <w:rsid w:val="00DD522A"/>
    <w:rsid w:val="00DD6D2A"/>
    <w:rsid w:val="00DE18A6"/>
    <w:rsid w:val="00DE3DD3"/>
    <w:rsid w:val="00E0094C"/>
    <w:rsid w:val="00E16F85"/>
    <w:rsid w:val="00E35059"/>
    <w:rsid w:val="00E517DD"/>
    <w:rsid w:val="00E55CB2"/>
    <w:rsid w:val="00E60832"/>
    <w:rsid w:val="00E62C8C"/>
    <w:rsid w:val="00E718D9"/>
    <w:rsid w:val="00E7468E"/>
    <w:rsid w:val="00E82297"/>
    <w:rsid w:val="00E830F8"/>
    <w:rsid w:val="00E843E8"/>
    <w:rsid w:val="00E93690"/>
    <w:rsid w:val="00E93841"/>
    <w:rsid w:val="00EC0506"/>
    <w:rsid w:val="00F03D8D"/>
    <w:rsid w:val="00F16A78"/>
    <w:rsid w:val="00F17500"/>
    <w:rsid w:val="00F23965"/>
    <w:rsid w:val="00F31867"/>
    <w:rsid w:val="00F32C93"/>
    <w:rsid w:val="00F47686"/>
    <w:rsid w:val="00F56DD9"/>
    <w:rsid w:val="00F644EF"/>
    <w:rsid w:val="00F71CFD"/>
    <w:rsid w:val="00F73CDA"/>
    <w:rsid w:val="00F7401B"/>
    <w:rsid w:val="00F84130"/>
    <w:rsid w:val="00F8429E"/>
    <w:rsid w:val="00F862FD"/>
    <w:rsid w:val="00F96A79"/>
    <w:rsid w:val="00F97AD6"/>
    <w:rsid w:val="00FB09B3"/>
    <w:rsid w:val="00FC77EC"/>
    <w:rsid w:val="00FD1D76"/>
    <w:rsid w:val="00FD74A2"/>
    <w:rsid w:val="00FF153C"/>
    <w:rsid w:val="00FF4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A3637F"/>
  <w15:chartTrackingRefBased/>
  <w15:docId w15:val="{A2B37E06-4789-EF41-8B48-B97C03F87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130"/>
    <w:pPr>
      <w:jc w:val="both"/>
    </w:pPr>
    <w:rPr>
      <w:sz w:val="28"/>
      <w:lang w:val="fr-FR"/>
    </w:rPr>
  </w:style>
  <w:style w:type="paragraph" w:styleId="Heading1">
    <w:name w:val="heading 1"/>
    <w:basedOn w:val="Normal"/>
    <w:next w:val="Normal"/>
    <w:link w:val="Heading1Char"/>
    <w:uiPriority w:val="9"/>
    <w:qFormat/>
    <w:rsid w:val="00356E09"/>
    <w:pPr>
      <w:keepNext/>
      <w:keepLines/>
      <w:pageBreakBefore/>
      <w:numPr>
        <w:numId w:val="1"/>
      </w:numPr>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5C21CF"/>
    <w:pPr>
      <w:keepNext/>
      <w:keepLines/>
      <w:numPr>
        <w:numId w:val="4"/>
      </w:numPr>
      <w:spacing w:before="4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D65ACB"/>
    <w:pPr>
      <w:keepNext/>
      <w:keepLines/>
      <w:spacing w:before="200"/>
      <w:ind w:left="720"/>
      <w:outlineLvl w:val="2"/>
    </w:pPr>
    <w:rPr>
      <w:rFonts w:asciiTheme="majorHAnsi" w:eastAsiaTheme="majorEastAsia" w:hAnsiTheme="majorHAnsi" w:cstheme="majorBidi"/>
      <w:color w:val="595959" w:themeColor="text1" w:themeTint="A6"/>
      <w:sz w:val="32"/>
    </w:rPr>
  </w:style>
  <w:style w:type="paragraph" w:styleId="Heading4">
    <w:name w:val="heading 4"/>
    <w:basedOn w:val="Normal"/>
    <w:next w:val="Normal"/>
    <w:link w:val="Heading4Char"/>
    <w:uiPriority w:val="9"/>
    <w:unhideWhenUsed/>
    <w:qFormat/>
    <w:rsid w:val="009512C7"/>
    <w:pPr>
      <w:keepNext/>
      <w:keepLines/>
      <w:numPr>
        <w:numId w:val="33"/>
      </w:numPr>
      <w:spacing w:before="40"/>
      <w:ind w:left="1080"/>
      <w:jc w:val="left"/>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C462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462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C462A"/>
    <w:pPr>
      <w:tabs>
        <w:tab w:val="center" w:pos="4680"/>
        <w:tab w:val="right" w:pos="9360"/>
      </w:tabs>
    </w:pPr>
  </w:style>
  <w:style w:type="character" w:customStyle="1" w:styleId="HeaderChar">
    <w:name w:val="Header Char"/>
    <w:basedOn w:val="DefaultParagraphFont"/>
    <w:link w:val="Header"/>
    <w:uiPriority w:val="99"/>
    <w:rsid w:val="000C462A"/>
  </w:style>
  <w:style w:type="paragraph" w:styleId="Footer">
    <w:name w:val="footer"/>
    <w:basedOn w:val="Normal"/>
    <w:link w:val="FooterChar"/>
    <w:uiPriority w:val="99"/>
    <w:unhideWhenUsed/>
    <w:rsid w:val="000C462A"/>
    <w:pPr>
      <w:tabs>
        <w:tab w:val="center" w:pos="4680"/>
        <w:tab w:val="right" w:pos="9360"/>
      </w:tabs>
    </w:pPr>
  </w:style>
  <w:style w:type="character" w:customStyle="1" w:styleId="FooterChar">
    <w:name w:val="Footer Char"/>
    <w:basedOn w:val="DefaultParagraphFont"/>
    <w:link w:val="Footer"/>
    <w:uiPriority w:val="99"/>
    <w:rsid w:val="000C462A"/>
  </w:style>
  <w:style w:type="character" w:styleId="PageNumber">
    <w:name w:val="page number"/>
    <w:basedOn w:val="DefaultParagraphFont"/>
    <w:uiPriority w:val="99"/>
    <w:semiHidden/>
    <w:unhideWhenUsed/>
    <w:rsid w:val="000C462A"/>
  </w:style>
  <w:style w:type="character" w:customStyle="1" w:styleId="Heading1Char">
    <w:name w:val="Heading 1 Char"/>
    <w:basedOn w:val="DefaultParagraphFont"/>
    <w:link w:val="Heading1"/>
    <w:uiPriority w:val="9"/>
    <w:rsid w:val="00356E09"/>
    <w:rPr>
      <w:rFonts w:asciiTheme="majorHAnsi" w:eastAsiaTheme="majorEastAsia" w:hAnsiTheme="majorHAnsi" w:cstheme="majorBidi"/>
      <w:b/>
      <w:color w:val="000000" w:themeColor="text1"/>
      <w:sz w:val="40"/>
      <w:szCs w:val="32"/>
      <w:lang w:val="fr-FR"/>
    </w:rPr>
  </w:style>
  <w:style w:type="paragraph" w:styleId="ListParagraph">
    <w:name w:val="List Paragraph"/>
    <w:basedOn w:val="Normal"/>
    <w:uiPriority w:val="34"/>
    <w:qFormat/>
    <w:rsid w:val="00AD1A45"/>
    <w:pPr>
      <w:ind w:left="720"/>
      <w:contextualSpacing/>
    </w:pPr>
  </w:style>
  <w:style w:type="character" w:customStyle="1" w:styleId="Heading2Char">
    <w:name w:val="Heading 2 Char"/>
    <w:basedOn w:val="DefaultParagraphFont"/>
    <w:link w:val="Heading2"/>
    <w:uiPriority w:val="9"/>
    <w:rsid w:val="005C21CF"/>
    <w:rPr>
      <w:rFonts w:asciiTheme="majorHAnsi" w:eastAsiaTheme="majorEastAsia" w:hAnsiTheme="majorHAnsi" w:cstheme="majorBidi"/>
      <w:color w:val="000000" w:themeColor="text1"/>
      <w:sz w:val="36"/>
      <w:szCs w:val="26"/>
      <w:lang w:val="fr-FR"/>
    </w:rPr>
  </w:style>
  <w:style w:type="paragraph" w:styleId="TOCHeading">
    <w:name w:val="TOC Heading"/>
    <w:basedOn w:val="Heading1"/>
    <w:next w:val="Normal"/>
    <w:uiPriority w:val="39"/>
    <w:unhideWhenUsed/>
    <w:qFormat/>
    <w:rsid w:val="002A4F5E"/>
    <w:pPr>
      <w:spacing w:before="480" w:line="276" w:lineRule="auto"/>
      <w:outlineLvl w:val="9"/>
    </w:pPr>
    <w:rPr>
      <w:bCs/>
      <w:color w:val="2F5496" w:themeColor="accent1" w:themeShade="BF"/>
      <w:kern w:val="0"/>
      <w:sz w:val="28"/>
      <w:szCs w:val="28"/>
      <w:lang w:eastAsia="fr-FR"/>
      <w14:ligatures w14:val="none"/>
    </w:rPr>
  </w:style>
  <w:style w:type="paragraph" w:styleId="TOC1">
    <w:name w:val="toc 1"/>
    <w:basedOn w:val="Normal"/>
    <w:next w:val="Normal"/>
    <w:autoRedefine/>
    <w:uiPriority w:val="39"/>
    <w:unhideWhenUsed/>
    <w:rsid w:val="002A4F5E"/>
    <w:pPr>
      <w:spacing w:before="120"/>
    </w:pPr>
    <w:rPr>
      <w:rFonts w:cstheme="minorHAnsi"/>
      <w:b/>
      <w:bCs/>
      <w:i/>
      <w:iCs/>
    </w:rPr>
  </w:style>
  <w:style w:type="character" w:styleId="Hyperlink">
    <w:name w:val="Hyperlink"/>
    <w:basedOn w:val="DefaultParagraphFont"/>
    <w:uiPriority w:val="99"/>
    <w:unhideWhenUsed/>
    <w:rsid w:val="002A4F5E"/>
    <w:rPr>
      <w:color w:val="0563C1" w:themeColor="hyperlink"/>
      <w:u w:val="single"/>
    </w:rPr>
  </w:style>
  <w:style w:type="paragraph" w:styleId="TOC2">
    <w:name w:val="toc 2"/>
    <w:basedOn w:val="Normal"/>
    <w:next w:val="Normal"/>
    <w:autoRedefine/>
    <w:uiPriority w:val="39"/>
    <w:unhideWhenUsed/>
    <w:rsid w:val="002A4F5E"/>
    <w:pPr>
      <w:spacing w:before="120"/>
      <w:ind w:left="240"/>
    </w:pPr>
    <w:rPr>
      <w:rFonts w:cstheme="minorHAnsi"/>
      <w:b/>
      <w:bCs/>
      <w:sz w:val="22"/>
      <w:szCs w:val="22"/>
    </w:rPr>
  </w:style>
  <w:style w:type="paragraph" w:styleId="TOC3">
    <w:name w:val="toc 3"/>
    <w:basedOn w:val="Normal"/>
    <w:next w:val="Normal"/>
    <w:autoRedefine/>
    <w:uiPriority w:val="39"/>
    <w:unhideWhenUsed/>
    <w:rsid w:val="002A4F5E"/>
    <w:pPr>
      <w:ind w:left="480"/>
    </w:pPr>
    <w:rPr>
      <w:rFonts w:cstheme="minorHAnsi"/>
      <w:sz w:val="20"/>
      <w:szCs w:val="20"/>
    </w:rPr>
  </w:style>
  <w:style w:type="paragraph" w:styleId="TOC4">
    <w:name w:val="toc 4"/>
    <w:basedOn w:val="Normal"/>
    <w:next w:val="Normal"/>
    <w:autoRedefine/>
    <w:uiPriority w:val="39"/>
    <w:semiHidden/>
    <w:unhideWhenUsed/>
    <w:rsid w:val="002A4F5E"/>
    <w:pPr>
      <w:ind w:left="720"/>
    </w:pPr>
    <w:rPr>
      <w:rFonts w:cstheme="minorHAnsi"/>
      <w:sz w:val="20"/>
      <w:szCs w:val="20"/>
    </w:rPr>
  </w:style>
  <w:style w:type="paragraph" w:styleId="TOC5">
    <w:name w:val="toc 5"/>
    <w:basedOn w:val="Normal"/>
    <w:next w:val="Normal"/>
    <w:autoRedefine/>
    <w:uiPriority w:val="39"/>
    <w:semiHidden/>
    <w:unhideWhenUsed/>
    <w:rsid w:val="002A4F5E"/>
    <w:pPr>
      <w:ind w:left="960"/>
    </w:pPr>
    <w:rPr>
      <w:rFonts w:cstheme="minorHAnsi"/>
      <w:sz w:val="20"/>
      <w:szCs w:val="20"/>
    </w:rPr>
  </w:style>
  <w:style w:type="paragraph" w:styleId="TOC6">
    <w:name w:val="toc 6"/>
    <w:basedOn w:val="Normal"/>
    <w:next w:val="Normal"/>
    <w:autoRedefine/>
    <w:uiPriority w:val="39"/>
    <w:semiHidden/>
    <w:unhideWhenUsed/>
    <w:rsid w:val="002A4F5E"/>
    <w:pPr>
      <w:ind w:left="1200"/>
    </w:pPr>
    <w:rPr>
      <w:rFonts w:cstheme="minorHAnsi"/>
      <w:sz w:val="20"/>
      <w:szCs w:val="20"/>
    </w:rPr>
  </w:style>
  <w:style w:type="paragraph" w:styleId="TOC7">
    <w:name w:val="toc 7"/>
    <w:basedOn w:val="Normal"/>
    <w:next w:val="Normal"/>
    <w:autoRedefine/>
    <w:uiPriority w:val="39"/>
    <w:semiHidden/>
    <w:unhideWhenUsed/>
    <w:rsid w:val="002A4F5E"/>
    <w:pPr>
      <w:ind w:left="1440"/>
    </w:pPr>
    <w:rPr>
      <w:rFonts w:cstheme="minorHAnsi"/>
      <w:sz w:val="20"/>
      <w:szCs w:val="20"/>
    </w:rPr>
  </w:style>
  <w:style w:type="paragraph" w:styleId="TOC8">
    <w:name w:val="toc 8"/>
    <w:basedOn w:val="Normal"/>
    <w:next w:val="Normal"/>
    <w:autoRedefine/>
    <w:uiPriority w:val="39"/>
    <w:semiHidden/>
    <w:unhideWhenUsed/>
    <w:rsid w:val="002A4F5E"/>
    <w:pPr>
      <w:ind w:left="1680"/>
    </w:pPr>
    <w:rPr>
      <w:rFonts w:cstheme="minorHAnsi"/>
      <w:sz w:val="20"/>
      <w:szCs w:val="20"/>
    </w:rPr>
  </w:style>
  <w:style w:type="paragraph" w:styleId="TOC9">
    <w:name w:val="toc 9"/>
    <w:basedOn w:val="Normal"/>
    <w:next w:val="Normal"/>
    <w:autoRedefine/>
    <w:uiPriority w:val="39"/>
    <w:semiHidden/>
    <w:unhideWhenUsed/>
    <w:rsid w:val="002A4F5E"/>
    <w:pPr>
      <w:ind w:left="1920"/>
    </w:pPr>
    <w:rPr>
      <w:rFonts w:cstheme="minorHAnsi"/>
      <w:sz w:val="20"/>
      <w:szCs w:val="20"/>
    </w:rPr>
  </w:style>
  <w:style w:type="paragraph" w:styleId="NoSpacing">
    <w:name w:val="No Spacing"/>
    <w:link w:val="NoSpacingChar"/>
    <w:uiPriority w:val="1"/>
    <w:qFormat/>
    <w:rsid w:val="002A4F5E"/>
  </w:style>
  <w:style w:type="character" w:customStyle="1" w:styleId="NoSpacingChar">
    <w:name w:val="No Spacing Char"/>
    <w:basedOn w:val="DefaultParagraphFont"/>
    <w:link w:val="NoSpacing"/>
    <w:uiPriority w:val="1"/>
    <w:rsid w:val="002A4F5E"/>
  </w:style>
  <w:style w:type="paragraph" w:styleId="Bibliography">
    <w:name w:val="Bibliography"/>
    <w:basedOn w:val="Normal"/>
    <w:next w:val="Normal"/>
    <w:uiPriority w:val="37"/>
    <w:unhideWhenUsed/>
    <w:rsid w:val="00417DE4"/>
    <w:pPr>
      <w:spacing w:after="200"/>
      <w:jc w:val="left"/>
    </w:pPr>
  </w:style>
  <w:style w:type="paragraph" w:styleId="Caption">
    <w:name w:val="caption"/>
    <w:basedOn w:val="Normal"/>
    <w:next w:val="Normal"/>
    <w:uiPriority w:val="35"/>
    <w:unhideWhenUsed/>
    <w:qFormat/>
    <w:rsid w:val="0031594B"/>
    <w:pPr>
      <w:spacing w:after="200"/>
    </w:pPr>
    <w:rPr>
      <w:i/>
      <w:iCs/>
      <w:color w:val="44546A" w:themeColor="text2"/>
      <w:sz w:val="18"/>
      <w:szCs w:val="18"/>
    </w:rPr>
  </w:style>
  <w:style w:type="paragraph" w:styleId="Revision">
    <w:name w:val="Revision"/>
    <w:hidden/>
    <w:uiPriority w:val="99"/>
    <w:semiHidden/>
    <w:rsid w:val="0031594B"/>
    <w:rPr>
      <w:sz w:val="28"/>
    </w:rPr>
  </w:style>
  <w:style w:type="paragraph" w:customStyle="1" w:styleId="Lexique">
    <w:name w:val="Lexique"/>
    <w:basedOn w:val="ListParagraph"/>
    <w:autoRedefine/>
    <w:qFormat/>
    <w:rsid w:val="00481E92"/>
    <w:pPr>
      <w:numPr>
        <w:numId w:val="7"/>
      </w:numPr>
      <w:spacing w:after="120"/>
      <w:ind w:left="714" w:hanging="357"/>
      <w:contextualSpacing w:val="0"/>
    </w:pPr>
  </w:style>
  <w:style w:type="numbering" w:customStyle="1" w:styleId="Listeactuelle1">
    <w:name w:val="Liste actuelle1"/>
    <w:uiPriority w:val="99"/>
    <w:rsid w:val="00E93841"/>
    <w:pPr>
      <w:numPr>
        <w:numId w:val="16"/>
      </w:numPr>
    </w:pPr>
  </w:style>
  <w:style w:type="character" w:styleId="UnresolvedMention">
    <w:name w:val="Unresolved Mention"/>
    <w:basedOn w:val="DefaultParagraphFont"/>
    <w:uiPriority w:val="99"/>
    <w:semiHidden/>
    <w:unhideWhenUsed/>
    <w:rsid w:val="00857C96"/>
    <w:rPr>
      <w:color w:val="605E5C"/>
      <w:shd w:val="clear" w:color="auto" w:fill="E1DFDD"/>
    </w:rPr>
  </w:style>
  <w:style w:type="character" w:styleId="FollowedHyperlink">
    <w:name w:val="FollowedHyperlink"/>
    <w:basedOn w:val="DefaultParagraphFont"/>
    <w:uiPriority w:val="99"/>
    <w:semiHidden/>
    <w:unhideWhenUsed/>
    <w:rsid w:val="00857C96"/>
    <w:rPr>
      <w:color w:val="954F72" w:themeColor="followedHyperlink"/>
      <w:u w:val="single"/>
    </w:rPr>
  </w:style>
  <w:style w:type="character" w:customStyle="1" w:styleId="Heading3Char">
    <w:name w:val="Heading 3 Char"/>
    <w:basedOn w:val="DefaultParagraphFont"/>
    <w:link w:val="Heading3"/>
    <w:uiPriority w:val="9"/>
    <w:rsid w:val="00D65ACB"/>
    <w:rPr>
      <w:rFonts w:asciiTheme="majorHAnsi" w:eastAsiaTheme="majorEastAsia" w:hAnsiTheme="majorHAnsi" w:cstheme="majorBidi"/>
      <w:color w:val="595959" w:themeColor="text1" w:themeTint="A6"/>
      <w:sz w:val="32"/>
      <w:lang w:val="fr-FR"/>
    </w:rPr>
  </w:style>
  <w:style w:type="paragraph" w:styleId="TableofFigures">
    <w:name w:val="table of figures"/>
    <w:basedOn w:val="Normal"/>
    <w:next w:val="Normal"/>
    <w:uiPriority w:val="99"/>
    <w:unhideWhenUsed/>
    <w:rsid w:val="003302AE"/>
  </w:style>
  <w:style w:type="paragraph" w:styleId="NormalWeb">
    <w:name w:val="Normal (Web)"/>
    <w:basedOn w:val="Normal"/>
    <w:uiPriority w:val="99"/>
    <w:semiHidden/>
    <w:unhideWhenUsed/>
    <w:rsid w:val="002279C4"/>
    <w:pPr>
      <w:spacing w:before="100" w:beforeAutospacing="1" w:after="100" w:afterAutospacing="1"/>
      <w:jc w:val="left"/>
    </w:pPr>
    <w:rPr>
      <w:rFonts w:ascii="Times New Roman" w:eastAsia="Times New Roman" w:hAnsi="Times New Roman" w:cs="Times New Roman"/>
      <w:kern w:val="0"/>
      <w:sz w:val="24"/>
      <w:lang w:eastAsia="fr-FR"/>
      <w14:ligatures w14:val="none"/>
    </w:rPr>
  </w:style>
  <w:style w:type="character" w:styleId="Strong">
    <w:name w:val="Strong"/>
    <w:basedOn w:val="DefaultParagraphFont"/>
    <w:uiPriority w:val="22"/>
    <w:qFormat/>
    <w:rsid w:val="002279C4"/>
    <w:rPr>
      <w:b/>
      <w:bCs/>
    </w:rPr>
  </w:style>
  <w:style w:type="numbering" w:customStyle="1" w:styleId="Listeactuelle2">
    <w:name w:val="Liste actuelle2"/>
    <w:uiPriority w:val="99"/>
    <w:rsid w:val="00392FDC"/>
    <w:pPr>
      <w:numPr>
        <w:numId w:val="25"/>
      </w:numPr>
    </w:pPr>
  </w:style>
  <w:style w:type="character" w:styleId="CommentReference">
    <w:name w:val="annotation reference"/>
    <w:basedOn w:val="DefaultParagraphFont"/>
    <w:uiPriority w:val="99"/>
    <w:semiHidden/>
    <w:unhideWhenUsed/>
    <w:rsid w:val="003727B2"/>
    <w:rPr>
      <w:sz w:val="16"/>
      <w:szCs w:val="16"/>
    </w:rPr>
  </w:style>
  <w:style w:type="paragraph" w:styleId="CommentText">
    <w:name w:val="annotation text"/>
    <w:basedOn w:val="Normal"/>
    <w:link w:val="CommentTextChar"/>
    <w:uiPriority w:val="99"/>
    <w:semiHidden/>
    <w:unhideWhenUsed/>
    <w:rsid w:val="003727B2"/>
    <w:rPr>
      <w:sz w:val="20"/>
      <w:szCs w:val="20"/>
    </w:rPr>
  </w:style>
  <w:style w:type="character" w:customStyle="1" w:styleId="CommentTextChar">
    <w:name w:val="Comment Text Char"/>
    <w:basedOn w:val="DefaultParagraphFont"/>
    <w:link w:val="CommentText"/>
    <w:uiPriority w:val="99"/>
    <w:semiHidden/>
    <w:rsid w:val="003727B2"/>
    <w:rPr>
      <w:sz w:val="20"/>
      <w:szCs w:val="20"/>
    </w:rPr>
  </w:style>
  <w:style w:type="paragraph" w:styleId="CommentSubject">
    <w:name w:val="annotation subject"/>
    <w:basedOn w:val="CommentText"/>
    <w:next w:val="CommentText"/>
    <w:link w:val="CommentSubjectChar"/>
    <w:uiPriority w:val="99"/>
    <w:semiHidden/>
    <w:unhideWhenUsed/>
    <w:rsid w:val="003727B2"/>
    <w:rPr>
      <w:b/>
      <w:bCs/>
    </w:rPr>
  </w:style>
  <w:style w:type="character" w:customStyle="1" w:styleId="CommentSubjectChar">
    <w:name w:val="Comment Subject Char"/>
    <w:basedOn w:val="CommentTextChar"/>
    <w:link w:val="CommentSubject"/>
    <w:uiPriority w:val="99"/>
    <w:semiHidden/>
    <w:rsid w:val="003727B2"/>
    <w:rPr>
      <w:b/>
      <w:bCs/>
      <w:sz w:val="20"/>
      <w:szCs w:val="20"/>
    </w:rPr>
  </w:style>
  <w:style w:type="character" w:customStyle="1" w:styleId="Heading4Char">
    <w:name w:val="Heading 4 Char"/>
    <w:basedOn w:val="DefaultParagraphFont"/>
    <w:link w:val="Heading4"/>
    <w:uiPriority w:val="9"/>
    <w:rsid w:val="009512C7"/>
    <w:rPr>
      <w:rFonts w:asciiTheme="majorHAnsi" w:eastAsiaTheme="majorEastAsia" w:hAnsiTheme="majorHAnsi" w:cstheme="majorBidi"/>
      <w:i/>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33760">
      <w:bodyDiv w:val="1"/>
      <w:marLeft w:val="0"/>
      <w:marRight w:val="0"/>
      <w:marTop w:val="0"/>
      <w:marBottom w:val="0"/>
      <w:divBdr>
        <w:top w:val="none" w:sz="0" w:space="0" w:color="auto"/>
        <w:left w:val="none" w:sz="0" w:space="0" w:color="auto"/>
        <w:bottom w:val="none" w:sz="0" w:space="0" w:color="auto"/>
        <w:right w:val="none" w:sz="0" w:space="0" w:color="auto"/>
      </w:divBdr>
    </w:div>
    <w:div w:id="54622005">
      <w:bodyDiv w:val="1"/>
      <w:marLeft w:val="0"/>
      <w:marRight w:val="0"/>
      <w:marTop w:val="0"/>
      <w:marBottom w:val="0"/>
      <w:divBdr>
        <w:top w:val="none" w:sz="0" w:space="0" w:color="auto"/>
        <w:left w:val="none" w:sz="0" w:space="0" w:color="auto"/>
        <w:bottom w:val="none" w:sz="0" w:space="0" w:color="auto"/>
        <w:right w:val="none" w:sz="0" w:space="0" w:color="auto"/>
      </w:divBdr>
      <w:divsChild>
        <w:div w:id="932009506">
          <w:marLeft w:val="0"/>
          <w:marRight w:val="0"/>
          <w:marTop w:val="0"/>
          <w:marBottom w:val="0"/>
          <w:divBdr>
            <w:top w:val="none" w:sz="0" w:space="0" w:color="auto"/>
            <w:left w:val="none" w:sz="0" w:space="0" w:color="auto"/>
            <w:bottom w:val="none" w:sz="0" w:space="0" w:color="auto"/>
            <w:right w:val="none" w:sz="0" w:space="0" w:color="auto"/>
          </w:divBdr>
          <w:divsChild>
            <w:div w:id="57956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5693">
      <w:bodyDiv w:val="1"/>
      <w:marLeft w:val="0"/>
      <w:marRight w:val="0"/>
      <w:marTop w:val="0"/>
      <w:marBottom w:val="0"/>
      <w:divBdr>
        <w:top w:val="none" w:sz="0" w:space="0" w:color="auto"/>
        <w:left w:val="none" w:sz="0" w:space="0" w:color="auto"/>
        <w:bottom w:val="none" w:sz="0" w:space="0" w:color="auto"/>
        <w:right w:val="none" w:sz="0" w:space="0" w:color="auto"/>
      </w:divBdr>
    </w:div>
    <w:div w:id="107434850">
      <w:bodyDiv w:val="1"/>
      <w:marLeft w:val="0"/>
      <w:marRight w:val="0"/>
      <w:marTop w:val="0"/>
      <w:marBottom w:val="0"/>
      <w:divBdr>
        <w:top w:val="none" w:sz="0" w:space="0" w:color="auto"/>
        <w:left w:val="none" w:sz="0" w:space="0" w:color="auto"/>
        <w:bottom w:val="none" w:sz="0" w:space="0" w:color="auto"/>
        <w:right w:val="none" w:sz="0" w:space="0" w:color="auto"/>
      </w:divBdr>
    </w:div>
    <w:div w:id="161504986">
      <w:bodyDiv w:val="1"/>
      <w:marLeft w:val="0"/>
      <w:marRight w:val="0"/>
      <w:marTop w:val="0"/>
      <w:marBottom w:val="0"/>
      <w:divBdr>
        <w:top w:val="none" w:sz="0" w:space="0" w:color="auto"/>
        <w:left w:val="none" w:sz="0" w:space="0" w:color="auto"/>
        <w:bottom w:val="none" w:sz="0" w:space="0" w:color="auto"/>
        <w:right w:val="none" w:sz="0" w:space="0" w:color="auto"/>
      </w:divBdr>
    </w:div>
    <w:div w:id="224143582">
      <w:bodyDiv w:val="1"/>
      <w:marLeft w:val="0"/>
      <w:marRight w:val="0"/>
      <w:marTop w:val="0"/>
      <w:marBottom w:val="0"/>
      <w:divBdr>
        <w:top w:val="none" w:sz="0" w:space="0" w:color="auto"/>
        <w:left w:val="none" w:sz="0" w:space="0" w:color="auto"/>
        <w:bottom w:val="none" w:sz="0" w:space="0" w:color="auto"/>
        <w:right w:val="none" w:sz="0" w:space="0" w:color="auto"/>
      </w:divBdr>
    </w:div>
    <w:div w:id="294408122">
      <w:bodyDiv w:val="1"/>
      <w:marLeft w:val="0"/>
      <w:marRight w:val="0"/>
      <w:marTop w:val="0"/>
      <w:marBottom w:val="0"/>
      <w:divBdr>
        <w:top w:val="none" w:sz="0" w:space="0" w:color="auto"/>
        <w:left w:val="none" w:sz="0" w:space="0" w:color="auto"/>
        <w:bottom w:val="none" w:sz="0" w:space="0" w:color="auto"/>
        <w:right w:val="none" w:sz="0" w:space="0" w:color="auto"/>
      </w:divBdr>
      <w:divsChild>
        <w:div w:id="1535576398">
          <w:marLeft w:val="0"/>
          <w:marRight w:val="0"/>
          <w:marTop w:val="0"/>
          <w:marBottom w:val="0"/>
          <w:divBdr>
            <w:top w:val="none" w:sz="0" w:space="0" w:color="auto"/>
            <w:left w:val="none" w:sz="0" w:space="0" w:color="auto"/>
            <w:bottom w:val="none" w:sz="0" w:space="0" w:color="auto"/>
            <w:right w:val="none" w:sz="0" w:space="0" w:color="auto"/>
          </w:divBdr>
          <w:divsChild>
            <w:div w:id="16791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73009">
      <w:bodyDiv w:val="1"/>
      <w:marLeft w:val="0"/>
      <w:marRight w:val="0"/>
      <w:marTop w:val="0"/>
      <w:marBottom w:val="0"/>
      <w:divBdr>
        <w:top w:val="none" w:sz="0" w:space="0" w:color="auto"/>
        <w:left w:val="none" w:sz="0" w:space="0" w:color="auto"/>
        <w:bottom w:val="none" w:sz="0" w:space="0" w:color="auto"/>
        <w:right w:val="none" w:sz="0" w:space="0" w:color="auto"/>
      </w:divBdr>
    </w:div>
    <w:div w:id="375785697">
      <w:bodyDiv w:val="1"/>
      <w:marLeft w:val="0"/>
      <w:marRight w:val="0"/>
      <w:marTop w:val="0"/>
      <w:marBottom w:val="0"/>
      <w:divBdr>
        <w:top w:val="none" w:sz="0" w:space="0" w:color="auto"/>
        <w:left w:val="none" w:sz="0" w:space="0" w:color="auto"/>
        <w:bottom w:val="none" w:sz="0" w:space="0" w:color="auto"/>
        <w:right w:val="none" w:sz="0" w:space="0" w:color="auto"/>
      </w:divBdr>
    </w:div>
    <w:div w:id="377977848">
      <w:bodyDiv w:val="1"/>
      <w:marLeft w:val="0"/>
      <w:marRight w:val="0"/>
      <w:marTop w:val="0"/>
      <w:marBottom w:val="0"/>
      <w:divBdr>
        <w:top w:val="none" w:sz="0" w:space="0" w:color="auto"/>
        <w:left w:val="none" w:sz="0" w:space="0" w:color="auto"/>
        <w:bottom w:val="none" w:sz="0" w:space="0" w:color="auto"/>
        <w:right w:val="none" w:sz="0" w:space="0" w:color="auto"/>
      </w:divBdr>
    </w:div>
    <w:div w:id="379091656">
      <w:bodyDiv w:val="1"/>
      <w:marLeft w:val="0"/>
      <w:marRight w:val="0"/>
      <w:marTop w:val="0"/>
      <w:marBottom w:val="0"/>
      <w:divBdr>
        <w:top w:val="none" w:sz="0" w:space="0" w:color="auto"/>
        <w:left w:val="none" w:sz="0" w:space="0" w:color="auto"/>
        <w:bottom w:val="none" w:sz="0" w:space="0" w:color="auto"/>
        <w:right w:val="none" w:sz="0" w:space="0" w:color="auto"/>
      </w:divBdr>
    </w:div>
    <w:div w:id="397824523">
      <w:bodyDiv w:val="1"/>
      <w:marLeft w:val="0"/>
      <w:marRight w:val="0"/>
      <w:marTop w:val="0"/>
      <w:marBottom w:val="0"/>
      <w:divBdr>
        <w:top w:val="none" w:sz="0" w:space="0" w:color="auto"/>
        <w:left w:val="none" w:sz="0" w:space="0" w:color="auto"/>
        <w:bottom w:val="none" w:sz="0" w:space="0" w:color="auto"/>
        <w:right w:val="none" w:sz="0" w:space="0" w:color="auto"/>
      </w:divBdr>
    </w:div>
    <w:div w:id="409423821">
      <w:bodyDiv w:val="1"/>
      <w:marLeft w:val="0"/>
      <w:marRight w:val="0"/>
      <w:marTop w:val="0"/>
      <w:marBottom w:val="0"/>
      <w:divBdr>
        <w:top w:val="none" w:sz="0" w:space="0" w:color="auto"/>
        <w:left w:val="none" w:sz="0" w:space="0" w:color="auto"/>
        <w:bottom w:val="none" w:sz="0" w:space="0" w:color="auto"/>
        <w:right w:val="none" w:sz="0" w:space="0" w:color="auto"/>
      </w:divBdr>
    </w:div>
    <w:div w:id="456727051">
      <w:bodyDiv w:val="1"/>
      <w:marLeft w:val="0"/>
      <w:marRight w:val="0"/>
      <w:marTop w:val="0"/>
      <w:marBottom w:val="0"/>
      <w:divBdr>
        <w:top w:val="none" w:sz="0" w:space="0" w:color="auto"/>
        <w:left w:val="none" w:sz="0" w:space="0" w:color="auto"/>
        <w:bottom w:val="none" w:sz="0" w:space="0" w:color="auto"/>
        <w:right w:val="none" w:sz="0" w:space="0" w:color="auto"/>
      </w:divBdr>
    </w:div>
    <w:div w:id="474572130">
      <w:bodyDiv w:val="1"/>
      <w:marLeft w:val="0"/>
      <w:marRight w:val="0"/>
      <w:marTop w:val="0"/>
      <w:marBottom w:val="0"/>
      <w:divBdr>
        <w:top w:val="none" w:sz="0" w:space="0" w:color="auto"/>
        <w:left w:val="none" w:sz="0" w:space="0" w:color="auto"/>
        <w:bottom w:val="none" w:sz="0" w:space="0" w:color="auto"/>
        <w:right w:val="none" w:sz="0" w:space="0" w:color="auto"/>
      </w:divBdr>
    </w:div>
    <w:div w:id="547957481">
      <w:bodyDiv w:val="1"/>
      <w:marLeft w:val="0"/>
      <w:marRight w:val="0"/>
      <w:marTop w:val="0"/>
      <w:marBottom w:val="0"/>
      <w:divBdr>
        <w:top w:val="none" w:sz="0" w:space="0" w:color="auto"/>
        <w:left w:val="none" w:sz="0" w:space="0" w:color="auto"/>
        <w:bottom w:val="none" w:sz="0" w:space="0" w:color="auto"/>
        <w:right w:val="none" w:sz="0" w:space="0" w:color="auto"/>
      </w:divBdr>
    </w:div>
    <w:div w:id="594633423">
      <w:bodyDiv w:val="1"/>
      <w:marLeft w:val="0"/>
      <w:marRight w:val="0"/>
      <w:marTop w:val="0"/>
      <w:marBottom w:val="0"/>
      <w:divBdr>
        <w:top w:val="none" w:sz="0" w:space="0" w:color="auto"/>
        <w:left w:val="none" w:sz="0" w:space="0" w:color="auto"/>
        <w:bottom w:val="none" w:sz="0" w:space="0" w:color="auto"/>
        <w:right w:val="none" w:sz="0" w:space="0" w:color="auto"/>
      </w:divBdr>
    </w:div>
    <w:div w:id="641352673">
      <w:bodyDiv w:val="1"/>
      <w:marLeft w:val="0"/>
      <w:marRight w:val="0"/>
      <w:marTop w:val="0"/>
      <w:marBottom w:val="0"/>
      <w:divBdr>
        <w:top w:val="none" w:sz="0" w:space="0" w:color="auto"/>
        <w:left w:val="none" w:sz="0" w:space="0" w:color="auto"/>
        <w:bottom w:val="none" w:sz="0" w:space="0" w:color="auto"/>
        <w:right w:val="none" w:sz="0" w:space="0" w:color="auto"/>
      </w:divBdr>
      <w:divsChild>
        <w:div w:id="1880437367">
          <w:marLeft w:val="0"/>
          <w:marRight w:val="0"/>
          <w:marTop w:val="0"/>
          <w:marBottom w:val="0"/>
          <w:divBdr>
            <w:top w:val="none" w:sz="0" w:space="0" w:color="auto"/>
            <w:left w:val="none" w:sz="0" w:space="0" w:color="auto"/>
            <w:bottom w:val="none" w:sz="0" w:space="0" w:color="auto"/>
            <w:right w:val="none" w:sz="0" w:space="0" w:color="auto"/>
          </w:divBdr>
          <w:divsChild>
            <w:div w:id="14962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5727">
      <w:bodyDiv w:val="1"/>
      <w:marLeft w:val="0"/>
      <w:marRight w:val="0"/>
      <w:marTop w:val="0"/>
      <w:marBottom w:val="0"/>
      <w:divBdr>
        <w:top w:val="none" w:sz="0" w:space="0" w:color="auto"/>
        <w:left w:val="none" w:sz="0" w:space="0" w:color="auto"/>
        <w:bottom w:val="none" w:sz="0" w:space="0" w:color="auto"/>
        <w:right w:val="none" w:sz="0" w:space="0" w:color="auto"/>
      </w:divBdr>
    </w:div>
    <w:div w:id="720640044">
      <w:bodyDiv w:val="1"/>
      <w:marLeft w:val="0"/>
      <w:marRight w:val="0"/>
      <w:marTop w:val="0"/>
      <w:marBottom w:val="0"/>
      <w:divBdr>
        <w:top w:val="none" w:sz="0" w:space="0" w:color="auto"/>
        <w:left w:val="none" w:sz="0" w:space="0" w:color="auto"/>
        <w:bottom w:val="none" w:sz="0" w:space="0" w:color="auto"/>
        <w:right w:val="none" w:sz="0" w:space="0" w:color="auto"/>
      </w:divBdr>
    </w:div>
    <w:div w:id="729613348">
      <w:bodyDiv w:val="1"/>
      <w:marLeft w:val="0"/>
      <w:marRight w:val="0"/>
      <w:marTop w:val="0"/>
      <w:marBottom w:val="0"/>
      <w:divBdr>
        <w:top w:val="none" w:sz="0" w:space="0" w:color="auto"/>
        <w:left w:val="none" w:sz="0" w:space="0" w:color="auto"/>
        <w:bottom w:val="none" w:sz="0" w:space="0" w:color="auto"/>
        <w:right w:val="none" w:sz="0" w:space="0" w:color="auto"/>
      </w:divBdr>
    </w:div>
    <w:div w:id="742724229">
      <w:bodyDiv w:val="1"/>
      <w:marLeft w:val="0"/>
      <w:marRight w:val="0"/>
      <w:marTop w:val="0"/>
      <w:marBottom w:val="0"/>
      <w:divBdr>
        <w:top w:val="none" w:sz="0" w:space="0" w:color="auto"/>
        <w:left w:val="none" w:sz="0" w:space="0" w:color="auto"/>
        <w:bottom w:val="none" w:sz="0" w:space="0" w:color="auto"/>
        <w:right w:val="none" w:sz="0" w:space="0" w:color="auto"/>
      </w:divBdr>
      <w:divsChild>
        <w:div w:id="1096251598">
          <w:marLeft w:val="0"/>
          <w:marRight w:val="0"/>
          <w:marTop w:val="0"/>
          <w:marBottom w:val="0"/>
          <w:divBdr>
            <w:top w:val="none" w:sz="0" w:space="0" w:color="auto"/>
            <w:left w:val="none" w:sz="0" w:space="0" w:color="auto"/>
            <w:bottom w:val="none" w:sz="0" w:space="0" w:color="auto"/>
            <w:right w:val="none" w:sz="0" w:space="0" w:color="auto"/>
          </w:divBdr>
          <w:divsChild>
            <w:div w:id="9959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90748">
      <w:bodyDiv w:val="1"/>
      <w:marLeft w:val="0"/>
      <w:marRight w:val="0"/>
      <w:marTop w:val="0"/>
      <w:marBottom w:val="0"/>
      <w:divBdr>
        <w:top w:val="none" w:sz="0" w:space="0" w:color="auto"/>
        <w:left w:val="none" w:sz="0" w:space="0" w:color="auto"/>
        <w:bottom w:val="none" w:sz="0" w:space="0" w:color="auto"/>
        <w:right w:val="none" w:sz="0" w:space="0" w:color="auto"/>
      </w:divBdr>
    </w:div>
    <w:div w:id="792401096">
      <w:bodyDiv w:val="1"/>
      <w:marLeft w:val="0"/>
      <w:marRight w:val="0"/>
      <w:marTop w:val="0"/>
      <w:marBottom w:val="0"/>
      <w:divBdr>
        <w:top w:val="none" w:sz="0" w:space="0" w:color="auto"/>
        <w:left w:val="none" w:sz="0" w:space="0" w:color="auto"/>
        <w:bottom w:val="none" w:sz="0" w:space="0" w:color="auto"/>
        <w:right w:val="none" w:sz="0" w:space="0" w:color="auto"/>
      </w:divBdr>
      <w:divsChild>
        <w:div w:id="1204364629">
          <w:marLeft w:val="0"/>
          <w:marRight w:val="0"/>
          <w:marTop w:val="0"/>
          <w:marBottom w:val="0"/>
          <w:divBdr>
            <w:top w:val="none" w:sz="0" w:space="0" w:color="auto"/>
            <w:left w:val="none" w:sz="0" w:space="0" w:color="auto"/>
            <w:bottom w:val="none" w:sz="0" w:space="0" w:color="auto"/>
            <w:right w:val="none" w:sz="0" w:space="0" w:color="auto"/>
          </w:divBdr>
          <w:divsChild>
            <w:div w:id="12041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2187">
      <w:bodyDiv w:val="1"/>
      <w:marLeft w:val="0"/>
      <w:marRight w:val="0"/>
      <w:marTop w:val="0"/>
      <w:marBottom w:val="0"/>
      <w:divBdr>
        <w:top w:val="none" w:sz="0" w:space="0" w:color="auto"/>
        <w:left w:val="none" w:sz="0" w:space="0" w:color="auto"/>
        <w:bottom w:val="none" w:sz="0" w:space="0" w:color="auto"/>
        <w:right w:val="none" w:sz="0" w:space="0" w:color="auto"/>
      </w:divBdr>
      <w:divsChild>
        <w:div w:id="650408565">
          <w:marLeft w:val="0"/>
          <w:marRight w:val="0"/>
          <w:marTop w:val="0"/>
          <w:marBottom w:val="0"/>
          <w:divBdr>
            <w:top w:val="none" w:sz="0" w:space="0" w:color="auto"/>
            <w:left w:val="none" w:sz="0" w:space="0" w:color="auto"/>
            <w:bottom w:val="none" w:sz="0" w:space="0" w:color="auto"/>
            <w:right w:val="none" w:sz="0" w:space="0" w:color="auto"/>
          </w:divBdr>
          <w:divsChild>
            <w:div w:id="6127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2849">
      <w:bodyDiv w:val="1"/>
      <w:marLeft w:val="0"/>
      <w:marRight w:val="0"/>
      <w:marTop w:val="0"/>
      <w:marBottom w:val="0"/>
      <w:divBdr>
        <w:top w:val="none" w:sz="0" w:space="0" w:color="auto"/>
        <w:left w:val="none" w:sz="0" w:space="0" w:color="auto"/>
        <w:bottom w:val="none" w:sz="0" w:space="0" w:color="auto"/>
        <w:right w:val="none" w:sz="0" w:space="0" w:color="auto"/>
      </w:divBdr>
    </w:div>
    <w:div w:id="830830442">
      <w:bodyDiv w:val="1"/>
      <w:marLeft w:val="0"/>
      <w:marRight w:val="0"/>
      <w:marTop w:val="0"/>
      <w:marBottom w:val="0"/>
      <w:divBdr>
        <w:top w:val="none" w:sz="0" w:space="0" w:color="auto"/>
        <w:left w:val="none" w:sz="0" w:space="0" w:color="auto"/>
        <w:bottom w:val="none" w:sz="0" w:space="0" w:color="auto"/>
        <w:right w:val="none" w:sz="0" w:space="0" w:color="auto"/>
      </w:divBdr>
    </w:div>
    <w:div w:id="843324688">
      <w:bodyDiv w:val="1"/>
      <w:marLeft w:val="0"/>
      <w:marRight w:val="0"/>
      <w:marTop w:val="0"/>
      <w:marBottom w:val="0"/>
      <w:divBdr>
        <w:top w:val="none" w:sz="0" w:space="0" w:color="auto"/>
        <w:left w:val="none" w:sz="0" w:space="0" w:color="auto"/>
        <w:bottom w:val="none" w:sz="0" w:space="0" w:color="auto"/>
        <w:right w:val="none" w:sz="0" w:space="0" w:color="auto"/>
      </w:divBdr>
    </w:div>
    <w:div w:id="847669945">
      <w:bodyDiv w:val="1"/>
      <w:marLeft w:val="0"/>
      <w:marRight w:val="0"/>
      <w:marTop w:val="0"/>
      <w:marBottom w:val="0"/>
      <w:divBdr>
        <w:top w:val="none" w:sz="0" w:space="0" w:color="auto"/>
        <w:left w:val="none" w:sz="0" w:space="0" w:color="auto"/>
        <w:bottom w:val="none" w:sz="0" w:space="0" w:color="auto"/>
        <w:right w:val="none" w:sz="0" w:space="0" w:color="auto"/>
      </w:divBdr>
    </w:div>
    <w:div w:id="847983076">
      <w:bodyDiv w:val="1"/>
      <w:marLeft w:val="0"/>
      <w:marRight w:val="0"/>
      <w:marTop w:val="0"/>
      <w:marBottom w:val="0"/>
      <w:divBdr>
        <w:top w:val="none" w:sz="0" w:space="0" w:color="auto"/>
        <w:left w:val="none" w:sz="0" w:space="0" w:color="auto"/>
        <w:bottom w:val="none" w:sz="0" w:space="0" w:color="auto"/>
        <w:right w:val="none" w:sz="0" w:space="0" w:color="auto"/>
      </w:divBdr>
      <w:divsChild>
        <w:div w:id="86849805">
          <w:marLeft w:val="0"/>
          <w:marRight w:val="0"/>
          <w:marTop w:val="0"/>
          <w:marBottom w:val="0"/>
          <w:divBdr>
            <w:top w:val="none" w:sz="0" w:space="0" w:color="auto"/>
            <w:left w:val="none" w:sz="0" w:space="0" w:color="auto"/>
            <w:bottom w:val="none" w:sz="0" w:space="0" w:color="auto"/>
            <w:right w:val="none" w:sz="0" w:space="0" w:color="auto"/>
          </w:divBdr>
          <w:divsChild>
            <w:div w:id="51460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1945">
      <w:bodyDiv w:val="1"/>
      <w:marLeft w:val="0"/>
      <w:marRight w:val="0"/>
      <w:marTop w:val="0"/>
      <w:marBottom w:val="0"/>
      <w:divBdr>
        <w:top w:val="none" w:sz="0" w:space="0" w:color="auto"/>
        <w:left w:val="none" w:sz="0" w:space="0" w:color="auto"/>
        <w:bottom w:val="none" w:sz="0" w:space="0" w:color="auto"/>
        <w:right w:val="none" w:sz="0" w:space="0" w:color="auto"/>
      </w:divBdr>
      <w:divsChild>
        <w:div w:id="1022436289">
          <w:marLeft w:val="0"/>
          <w:marRight w:val="0"/>
          <w:marTop w:val="0"/>
          <w:marBottom w:val="0"/>
          <w:divBdr>
            <w:top w:val="none" w:sz="0" w:space="0" w:color="auto"/>
            <w:left w:val="none" w:sz="0" w:space="0" w:color="auto"/>
            <w:bottom w:val="none" w:sz="0" w:space="0" w:color="auto"/>
            <w:right w:val="none" w:sz="0" w:space="0" w:color="auto"/>
          </w:divBdr>
          <w:divsChild>
            <w:div w:id="189916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5683">
      <w:bodyDiv w:val="1"/>
      <w:marLeft w:val="0"/>
      <w:marRight w:val="0"/>
      <w:marTop w:val="0"/>
      <w:marBottom w:val="0"/>
      <w:divBdr>
        <w:top w:val="none" w:sz="0" w:space="0" w:color="auto"/>
        <w:left w:val="none" w:sz="0" w:space="0" w:color="auto"/>
        <w:bottom w:val="none" w:sz="0" w:space="0" w:color="auto"/>
        <w:right w:val="none" w:sz="0" w:space="0" w:color="auto"/>
      </w:divBdr>
    </w:div>
    <w:div w:id="951672651">
      <w:bodyDiv w:val="1"/>
      <w:marLeft w:val="0"/>
      <w:marRight w:val="0"/>
      <w:marTop w:val="0"/>
      <w:marBottom w:val="0"/>
      <w:divBdr>
        <w:top w:val="none" w:sz="0" w:space="0" w:color="auto"/>
        <w:left w:val="none" w:sz="0" w:space="0" w:color="auto"/>
        <w:bottom w:val="none" w:sz="0" w:space="0" w:color="auto"/>
        <w:right w:val="none" w:sz="0" w:space="0" w:color="auto"/>
      </w:divBdr>
    </w:div>
    <w:div w:id="972907734">
      <w:bodyDiv w:val="1"/>
      <w:marLeft w:val="0"/>
      <w:marRight w:val="0"/>
      <w:marTop w:val="0"/>
      <w:marBottom w:val="0"/>
      <w:divBdr>
        <w:top w:val="none" w:sz="0" w:space="0" w:color="auto"/>
        <w:left w:val="none" w:sz="0" w:space="0" w:color="auto"/>
        <w:bottom w:val="none" w:sz="0" w:space="0" w:color="auto"/>
        <w:right w:val="none" w:sz="0" w:space="0" w:color="auto"/>
      </w:divBdr>
    </w:div>
    <w:div w:id="983122839">
      <w:bodyDiv w:val="1"/>
      <w:marLeft w:val="0"/>
      <w:marRight w:val="0"/>
      <w:marTop w:val="0"/>
      <w:marBottom w:val="0"/>
      <w:divBdr>
        <w:top w:val="none" w:sz="0" w:space="0" w:color="auto"/>
        <w:left w:val="none" w:sz="0" w:space="0" w:color="auto"/>
        <w:bottom w:val="none" w:sz="0" w:space="0" w:color="auto"/>
        <w:right w:val="none" w:sz="0" w:space="0" w:color="auto"/>
      </w:divBdr>
    </w:div>
    <w:div w:id="999456062">
      <w:bodyDiv w:val="1"/>
      <w:marLeft w:val="0"/>
      <w:marRight w:val="0"/>
      <w:marTop w:val="0"/>
      <w:marBottom w:val="0"/>
      <w:divBdr>
        <w:top w:val="none" w:sz="0" w:space="0" w:color="auto"/>
        <w:left w:val="none" w:sz="0" w:space="0" w:color="auto"/>
        <w:bottom w:val="none" w:sz="0" w:space="0" w:color="auto"/>
        <w:right w:val="none" w:sz="0" w:space="0" w:color="auto"/>
      </w:divBdr>
    </w:div>
    <w:div w:id="1002666512">
      <w:bodyDiv w:val="1"/>
      <w:marLeft w:val="0"/>
      <w:marRight w:val="0"/>
      <w:marTop w:val="0"/>
      <w:marBottom w:val="0"/>
      <w:divBdr>
        <w:top w:val="none" w:sz="0" w:space="0" w:color="auto"/>
        <w:left w:val="none" w:sz="0" w:space="0" w:color="auto"/>
        <w:bottom w:val="none" w:sz="0" w:space="0" w:color="auto"/>
        <w:right w:val="none" w:sz="0" w:space="0" w:color="auto"/>
      </w:divBdr>
    </w:div>
    <w:div w:id="1017584639">
      <w:bodyDiv w:val="1"/>
      <w:marLeft w:val="0"/>
      <w:marRight w:val="0"/>
      <w:marTop w:val="0"/>
      <w:marBottom w:val="0"/>
      <w:divBdr>
        <w:top w:val="none" w:sz="0" w:space="0" w:color="auto"/>
        <w:left w:val="none" w:sz="0" w:space="0" w:color="auto"/>
        <w:bottom w:val="none" w:sz="0" w:space="0" w:color="auto"/>
        <w:right w:val="none" w:sz="0" w:space="0" w:color="auto"/>
      </w:divBdr>
    </w:div>
    <w:div w:id="1045065100">
      <w:bodyDiv w:val="1"/>
      <w:marLeft w:val="0"/>
      <w:marRight w:val="0"/>
      <w:marTop w:val="0"/>
      <w:marBottom w:val="0"/>
      <w:divBdr>
        <w:top w:val="none" w:sz="0" w:space="0" w:color="auto"/>
        <w:left w:val="none" w:sz="0" w:space="0" w:color="auto"/>
        <w:bottom w:val="none" w:sz="0" w:space="0" w:color="auto"/>
        <w:right w:val="none" w:sz="0" w:space="0" w:color="auto"/>
      </w:divBdr>
    </w:div>
    <w:div w:id="1120612594">
      <w:bodyDiv w:val="1"/>
      <w:marLeft w:val="0"/>
      <w:marRight w:val="0"/>
      <w:marTop w:val="0"/>
      <w:marBottom w:val="0"/>
      <w:divBdr>
        <w:top w:val="none" w:sz="0" w:space="0" w:color="auto"/>
        <w:left w:val="none" w:sz="0" w:space="0" w:color="auto"/>
        <w:bottom w:val="none" w:sz="0" w:space="0" w:color="auto"/>
        <w:right w:val="none" w:sz="0" w:space="0" w:color="auto"/>
      </w:divBdr>
    </w:div>
    <w:div w:id="1129713018">
      <w:bodyDiv w:val="1"/>
      <w:marLeft w:val="0"/>
      <w:marRight w:val="0"/>
      <w:marTop w:val="0"/>
      <w:marBottom w:val="0"/>
      <w:divBdr>
        <w:top w:val="none" w:sz="0" w:space="0" w:color="auto"/>
        <w:left w:val="none" w:sz="0" w:space="0" w:color="auto"/>
        <w:bottom w:val="none" w:sz="0" w:space="0" w:color="auto"/>
        <w:right w:val="none" w:sz="0" w:space="0" w:color="auto"/>
      </w:divBdr>
    </w:div>
    <w:div w:id="1135949353">
      <w:bodyDiv w:val="1"/>
      <w:marLeft w:val="0"/>
      <w:marRight w:val="0"/>
      <w:marTop w:val="0"/>
      <w:marBottom w:val="0"/>
      <w:divBdr>
        <w:top w:val="none" w:sz="0" w:space="0" w:color="auto"/>
        <w:left w:val="none" w:sz="0" w:space="0" w:color="auto"/>
        <w:bottom w:val="none" w:sz="0" w:space="0" w:color="auto"/>
        <w:right w:val="none" w:sz="0" w:space="0" w:color="auto"/>
      </w:divBdr>
    </w:div>
    <w:div w:id="1164198810">
      <w:bodyDiv w:val="1"/>
      <w:marLeft w:val="0"/>
      <w:marRight w:val="0"/>
      <w:marTop w:val="0"/>
      <w:marBottom w:val="0"/>
      <w:divBdr>
        <w:top w:val="none" w:sz="0" w:space="0" w:color="auto"/>
        <w:left w:val="none" w:sz="0" w:space="0" w:color="auto"/>
        <w:bottom w:val="none" w:sz="0" w:space="0" w:color="auto"/>
        <w:right w:val="none" w:sz="0" w:space="0" w:color="auto"/>
      </w:divBdr>
    </w:div>
    <w:div w:id="1174372281">
      <w:bodyDiv w:val="1"/>
      <w:marLeft w:val="0"/>
      <w:marRight w:val="0"/>
      <w:marTop w:val="0"/>
      <w:marBottom w:val="0"/>
      <w:divBdr>
        <w:top w:val="none" w:sz="0" w:space="0" w:color="auto"/>
        <w:left w:val="none" w:sz="0" w:space="0" w:color="auto"/>
        <w:bottom w:val="none" w:sz="0" w:space="0" w:color="auto"/>
        <w:right w:val="none" w:sz="0" w:space="0" w:color="auto"/>
      </w:divBdr>
      <w:divsChild>
        <w:div w:id="1103305234">
          <w:marLeft w:val="0"/>
          <w:marRight w:val="0"/>
          <w:marTop w:val="0"/>
          <w:marBottom w:val="0"/>
          <w:divBdr>
            <w:top w:val="none" w:sz="0" w:space="0" w:color="auto"/>
            <w:left w:val="none" w:sz="0" w:space="0" w:color="auto"/>
            <w:bottom w:val="none" w:sz="0" w:space="0" w:color="auto"/>
            <w:right w:val="none" w:sz="0" w:space="0" w:color="auto"/>
          </w:divBdr>
          <w:divsChild>
            <w:div w:id="13433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51708">
      <w:bodyDiv w:val="1"/>
      <w:marLeft w:val="0"/>
      <w:marRight w:val="0"/>
      <w:marTop w:val="0"/>
      <w:marBottom w:val="0"/>
      <w:divBdr>
        <w:top w:val="none" w:sz="0" w:space="0" w:color="auto"/>
        <w:left w:val="none" w:sz="0" w:space="0" w:color="auto"/>
        <w:bottom w:val="none" w:sz="0" w:space="0" w:color="auto"/>
        <w:right w:val="none" w:sz="0" w:space="0" w:color="auto"/>
      </w:divBdr>
    </w:div>
    <w:div w:id="1285425037">
      <w:bodyDiv w:val="1"/>
      <w:marLeft w:val="0"/>
      <w:marRight w:val="0"/>
      <w:marTop w:val="0"/>
      <w:marBottom w:val="0"/>
      <w:divBdr>
        <w:top w:val="none" w:sz="0" w:space="0" w:color="auto"/>
        <w:left w:val="none" w:sz="0" w:space="0" w:color="auto"/>
        <w:bottom w:val="none" w:sz="0" w:space="0" w:color="auto"/>
        <w:right w:val="none" w:sz="0" w:space="0" w:color="auto"/>
      </w:divBdr>
    </w:div>
    <w:div w:id="1297375840">
      <w:bodyDiv w:val="1"/>
      <w:marLeft w:val="0"/>
      <w:marRight w:val="0"/>
      <w:marTop w:val="0"/>
      <w:marBottom w:val="0"/>
      <w:divBdr>
        <w:top w:val="none" w:sz="0" w:space="0" w:color="auto"/>
        <w:left w:val="none" w:sz="0" w:space="0" w:color="auto"/>
        <w:bottom w:val="none" w:sz="0" w:space="0" w:color="auto"/>
        <w:right w:val="none" w:sz="0" w:space="0" w:color="auto"/>
      </w:divBdr>
    </w:div>
    <w:div w:id="1314944314">
      <w:bodyDiv w:val="1"/>
      <w:marLeft w:val="0"/>
      <w:marRight w:val="0"/>
      <w:marTop w:val="0"/>
      <w:marBottom w:val="0"/>
      <w:divBdr>
        <w:top w:val="none" w:sz="0" w:space="0" w:color="auto"/>
        <w:left w:val="none" w:sz="0" w:space="0" w:color="auto"/>
        <w:bottom w:val="none" w:sz="0" w:space="0" w:color="auto"/>
        <w:right w:val="none" w:sz="0" w:space="0" w:color="auto"/>
      </w:divBdr>
    </w:div>
    <w:div w:id="1318996315">
      <w:bodyDiv w:val="1"/>
      <w:marLeft w:val="0"/>
      <w:marRight w:val="0"/>
      <w:marTop w:val="0"/>
      <w:marBottom w:val="0"/>
      <w:divBdr>
        <w:top w:val="none" w:sz="0" w:space="0" w:color="auto"/>
        <w:left w:val="none" w:sz="0" w:space="0" w:color="auto"/>
        <w:bottom w:val="none" w:sz="0" w:space="0" w:color="auto"/>
        <w:right w:val="none" w:sz="0" w:space="0" w:color="auto"/>
      </w:divBdr>
    </w:div>
    <w:div w:id="1327592118">
      <w:bodyDiv w:val="1"/>
      <w:marLeft w:val="0"/>
      <w:marRight w:val="0"/>
      <w:marTop w:val="0"/>
      <w:marBottom w:val="0"/>
      <w:divBdr>
        <w:top w:val="none" w:sz="0" w:space="0" w:color="auto"/>
        <w:left w:val="none" w:sz="0" w:space="0" w:color="auto"/>
        <w:bottom w:val="none" w:sz="0" w:space="0" w:color="auto"/>
        <w:right w:val="none" w:sz="0" w:space="0" w:color="auto"/>
      </w:divBdr>
    </w:div>
    <w:div w:id="1361974407">
      <w:bodyDiv w:val="1"/>
      <w:marLeft w:val="0"/>
      <w:marRight w:val="0"/>
      <w:marTop w:val="0"/>
      <w:marBottom w:val="0"/>
      <w:divBdr>
        <w:top w:val="none" w:sz="0" w:space="0" w:color="auto"/>
        <w:left w:val="none" w:sz="0" w:space="0" w:color="auto"/>
        <w:bottom w:val="none" w:sz="0" w:space="0" w:color="auto"/>
        <w:right w:val="none" w:sz="0" w:space="0" w:color="auto"/>
      </w:divBdr>
    </w:div>
    <w:div w:id="1362197468">
      <w:bodyDiv w:val="1"/>
      <w:marLeft w:val="0"/>
      <w:marRight w:val="0"/>
      <w:marTop w:val="0"/>
      <w:marBottom w:val="0"/>
      <w:divBdr>
        <w:top w:val="none" w:sz="0" w:space="0" w:color="auto"/>
        <w:left w:val="none" w:sz="0" w:space="0" w:color="auto"/>
        <w:bottom w:val="none" w:sz="0" w:space="0" w:color="auto"/>
        <w:right w:val="none" w:sz="0" w:space="0" w:color="auto"/>
      </w:divBdr>
    </w:div>
    <w:div w:id="1384869554">
      <w:bodyDiv w:val="1"/>
      <w:marLeft w:val="0"/>
      <w:marRight w:val="0"/>
      <w:marTop w:val="0"/>
      <w:marBottom w:val="0"/>
      <w:divBdr>
        <w:top w:val="none" w:sz="0" w:space="0" w:color="auto"/>
        <w:left w:val="none" w:sz="0" w:space="0" w:color="auto"/>
        <w:bottom w:val="none" w:sz="0" w:space="0" w:color="auto"/>
        <w:right w:val="none" w:sz="0" w:space="0" w:color="auto"/>
      </w:divBdr>
      <w:divsChild>
        <w:div w:id="1228106822">
          <w:marLeft w:val="0"/>
          <w:marRight w:val="0"/>
          <w:marTop w:val="0"/>
          <w:marBottom w:val="0"/>
          <w:divBdr>
            <w:top w:val="none" w:sz="0" w:space="0" w:color="auto"/>
            <w:left w:val="none" w:sz="0" w:space="0" w:color="auto"/>
            <w:bottom w:val="none" w:sz="0" w:space="0" w:color="auto"/>
            <w:right w:val="none" w:sz="0" w:space="0" w:color="auto"/>
          </w:divBdr>
          <w:divsChild>
            <w:div w:id="94931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8147">
      <w:bodyDiv w:val="1"/>
      <w:marLeft w:val="0"/>
      <w:marRight w:val="0"/>
      <w:marTop w:val="0"/>
      <w:marBottom w:val="0"/>
      <w:divBdr>
        <w:top w:val="none" w:sz="0" w:space="0" w:color="auto"/>
        <w:left w:val="none" w:sz="0" w:space="0" w:color="auto"/>
        <w:bottom w:val="none" w:sz="0" w:space="0" w:color="auto"/>
        <w:right w:val="none" w:sz="0" w:space="0" w:color="auto"/>
      </w:divBdr>
    </w:div>
    <w:div w:id="1513450881">
      <w:bodyDiv w:val="1"/>
      <w:marLeft w:val="0"/>
      <w:marRight w:val="0"/>
      <w:marTop w:val="0"/>
      <w:marBottom w:val="0"/>
      <w:divBdr>
        <w:top w:val="none" w:sz="0" w:space="0" w:color="auto"/>
        <w:left w:val="none" w:sz="0" w:space="0" w:color="auto"/>
        <w:bottom w:val="none" w:sz="0" w:space="0" w:color="auto"/>
        <w:right w:val="none" w:sz="0" w:space="0" w:color="auto"/>
      </w:divBdr>
    </w:div>
    <w:div w:id="1525168249">
      <w:bodyDiv w:val="1"/>
      <w:marLeft w:val="0"/>
      <w:marRight w:val="0"/>
      <w:marTop w:val="0"/>
      <w:marBottom w:val="0"/>
      <w:divBdr>
        <w:top w:val="none" w:sz="0" w:space="0" w:color="auto"/>
        <w:left w:val="none" w:sz="0" w:space="0" w:color="auto"/>
        <w:bottom w:val="none" w:sz="0" w:space="0" w:color="auto"/>
        <w:right w:val="none" w:sz="0" w:space="0" w:color="auto"/>
      </w:divBdr>
    </w:div>
    <w:div w:id="1557277272">
      <w:bodyDiv w:val="1"/>
      <w:marLeft w:val="0"/>
      <w:marRight w:val="0"/>
      <w:marTop w:val="0"/>
      <w:marBottom w:val="0"/>
      <w:divBdr>
        <w:top w:val="none" w:sz="0" w:space="0" w:color="auto"/>
        <w:left w:val="none" w:sz="0" w:space="0" w:color="auto"/>
        <w:bottom w:val="none" w:sz="0" w:space="0" w:color="auto"/>
        <w:right w:val="none" w:sz="0" w:space="0" w:color="auto"/>
      </w:divBdr>
    </w:div>
    <w:div w:id="1576474504">
      <w:bodyDiv w:val="1"/>
      <w:marLeft w:val="0"/>
      <w:marRight w:val="0"/>
      <w:marTop w:val="0"/>
      <w:marBottom w:val="0"/>
      <w:divBdr>
        <w:top w:val="none" w:sz="0" w:space="0" w:color="auto"/>
        <w:left w:val="none" w:sz="0" w:space="0" w:color="auto"/>
        <w:bottom w:val="none" w:sz="0" w:space="0" w:color="auto"/>
        <w:right w:val="none" w:sz="0" w:space="0" w:color="auto"/>
      </w:divBdr>
    </w:div>
    <w:div w:id="1585141981">
      <w:bodyDiv w:val="1"/>
      <w:marLeft w:val="0"/>
      <w:marRight w:val="0"/>
      <w:marTop w:val="0"/>
      <w:marBottom w:val="0"/>
      <w:divBdr>
        <w:top w:val="none" w:sz="0" w:space="0" w:color="auto"/>
        <w:left w:val="none" w:sz="0" w:space="0" w:color="auto"/>
        <w:bottom w:val="none" w:sz="0" w:space="0" w:color="auto"/>
        <w:right w:val="none" w:sz="0" w:space="0" w:color="auto"/>
      </w:divBdr>
      <w:divsChild>
        <w:div w:id="1641030914">
          <w:marLeft w:val="0"/>
          <w:marRight w:val="0"/>
          <w:marTop w:val="0"/>
          <w:marBottom w:val="0"/>
          <w:divBdr>
            <w:top w:val="none" w:sz="0" w:space="0" w:color="auto"/>
            <w:left w:val="none" w:sz="0" w:space="0" w:color="auto"/>
            <w:bottom w:val="none" w:sz="0" w:space="0" w:color="auto"/>
            <w:right w:val="none" w:sz="0" w:space="0" w:color="auto"/>
          </w:divBdr>
          <w:divsChild>
            <w:div w:id="177551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6300">
      <w:bodyDiv w:val="1"/>
      <w:marLeft w:val="0"/>
      <w:marRight w:val="0"/>
      <w:marTop w:val="0"/>
      <w:marBottom w:val="0"/>
      <w:divBdr>
        <w:top w:val="none" w:sz="0" w:space="0" w:color="auto"/>
        <w:left w:val="none" w:sz="0" w:space="0" w:color="auto"/>
        <w:bottom w:val="none" w:sz="0" w:space="0" w:color="auto"/>
        <w:right w:val="none" w:sz="0" w:space="0" w:color="auto"/>
      </w:divBdr>
    </w:div>
    <w:div w:id="1633319015">
      <w:bodyDiv w:val="1"/>
      <w:marLeft w:val="0"/>
      <w:marRight w:val="0"/>
      <w:marTop w:val="0"/>
      <w:marBottom w:val="0"/>
      <w:divBdr>
        <w:top w:val="none" w:sz="0" w:space="0" w:color="auto"/>
        <w:left w:val="none" w:sz="0" w:space="0" w:color="auto"/>
        <w:bottom w:val="none" w:sz="0" w:space="0" w:color="auto"/>
        <w:right w:val="none" w:sz="0" w:space="0" w:color="auto"/>
      </w:divBdr>
      <w:divsChild>
        <w:div w:id="490945232">
          <w:marLeft w:val="0"/>
          <w:marRight w:val="0"/>
          <w:marTop w:val="0"/>
          <w:marBottom w:val="0"/>
          <w:divBdr>
            <w:top w:val="none" w:sz="0" w:space="0" w:color="auto"/>
            <w:left w:val="none" w:sz="0" w:space="0" w:color="auto"/>
            <w:bottom w:val="none" w:sz="0" w:space="0" w:color="auto"/>
            <w:right w:val="none" w:sz="0" w:space="0" w:color="auto"/>
          </w:divBdr>
          <w:divsChild>
            <w:div w:id="11643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4357">
      <w:bodyDiv w:val="1"/>
      <w:marLeft w:val="0"/>
      <w:marRight w:val="0"/>
      <w:marTop w:val="0"/>
      <w:marBottom w:val="0"/>
      <w:divBdr>
        <w:top w:val="none" w:sz="0" w:space="0" w:color="auto"/>
        <w:left w:val="none" w:sz="0" w:space="0" w:color="auto"/>
        <w:bottom w:val="none" w:sz="0" w:space="0" w:color="auto"/>
        <w:right w:val="none" w:sz="0" w:space="0" w:color="auto"/>
      </w:divBdr>
    </w:div>
    <w:div w:id="1652178825">
      <w:bodyDiv w:val="1"/>
      <w:marLeft w:val="0"/>
      <w:marRight w:val="0"/>
      <w:marTop w:val="0"/>
      <w:marBottom w:val="0"/>
      <w:divBdr>
        <w:top w:val="none" w:sz="0" w:space="0" w:color="auto"/>
        <w:left w:val="none" w:sz="0" w:space="0" w:color="auto"/>
        <w:bottom w:val="none" w:sz="0" w:space="0" w:color="auto"/>
        <w:right w:val="none" w:sz="0" w:space="0" w:color="auto"/>
      </w:divBdr>
      <w:divsChild>
        <w:div w:id="389304201">
          <w:marLeft w:val="0"/>
          <w:marRight w:val="0"/>
          <w:marTop w:val="0"/>
          <w:marBottom w:val="0"/>
          <w:divBdr>
            <w:top w:val="none" w:sz="0" w:space="0" w:color="auto"/>
            <w:left w:val="none" w:sz="0" w:space="0" w:color="auto"/>
            <w:bottom w:val="none" w:sz="0" w:space="0" w:color="auto"/>
            <w:right w:val="none" w:sz="0" w:space="0" w:color="auto"/>
          </w:divBdr>
          <w:divsChild>
            <w:div w:id="119098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5820">
      <w:bodyDiv w:val="1"/>
      <w:marLeft w:val="0"/>
      <w:marRight w:val="0"/>
      <w:marTop w:val="0"/>
      <w:marBottom w:val="0"/>
      <w:divBdr>
        <w:top w:val="none" w:sz="0" w:space="0" w:color="auto"/>
        <w:left w:val="none" w:sz="0" w:space="0" w:color="auto"/>
        <w:bottom w:val="none" w:sz="0" w:space="0" w:color="auto"/>
        <w:right w:val="none" w:sz="0" w:space="0" w:color="auto"/>
      </w:divBdr>
    </w:div>
    <w:div w:id="1678262638">
      <w:bodyDiv w:val="1"/>
      <w:marLeft w:val="0"/>
      <w:marRight w:val="0"/>
      <w:marTop w:val="0"/>
      <w:marBottom w:val="0"/>
      <w:divBdr>
        <w:top w:val="none" w:sz="0" w:space="0" w:color="auto"/>
        <w:left w:val="none" w:sz="0" w:space="0" w:color="auto"/>
        <w:bottom w:val="none" w:sz="0" w:space="0" w:color="auto"/>
        <w:right w:val="none" w:sz="0" w:space="0" w:color="auto"/>
      </w:divBdr>
    </w:div>
    <w:div w:id="1688173258">
      <w:bodyDiv w:val="1"/>
      <w:marLeft w:val="0"/>
      <w:marRight w:val="0"/>
      <w:marTop w:val="0"/>
      <w:marBottom w:val="0"/>
      <w:divBdr>
        <w:top w:val="none" w:sz="0" w:space="0" w:color="auto"/>
        <w:left w:val="none" w:sz="0" w:space="0" w:color="auto"/>
        <w:bottom w:val="none" w:sz="0" w:space="0" w:color="auto"/>
        <w:right w:val="none" w:sz="0" w:space="0" w:color="auto"/>
      </w:divBdr>
    </w:div>
    <w:div w:id="1718704217">
      <w:bodyDiv w:val="1"/>
      <w:marLeft w:val="0"/>
      <w:marRight w:val="0"/>
      <w:marTop w:val="0"/>
      <w:marBottom w:val="0"/>
      <w:divBdr>
        <w:top w:val="none" w:sz="0" w:space="0" w:color="auto"/>
        <w:left w:val="none" w:sz="0" w:space="0" w:color="auto"/>
        <w:bottom w:val="none" w:sz="0" w:space="0" w:color="auto"/>
        <w:right w:val="none" w:sz="0" w:space="0" w:color="auto"/>
      </w:divBdr>
      <w:divsChild>
        <w:div w:id="1431701127">
          <w:marLeft w:val="0"/>
          <w:marRight w:val="0"/>
          <w:marTop w:val="0"/>
          <w:marBottom w:val="0"/>
          <w:divBdr>
            <w:top w:val="none" w:sz="0" w:space="0" w:color="auto"/>
            <w:left w:val="none" w:sz="0" w:space="0" w:color="auto"/>
            <w:bottom w:val="none" w:sz="0" w:space="0" w:color="auto"/>
            <w:right w:val="none" w:sz="0" w:space="0" w:color="auto"/>
          </w:divBdr>
          <w:divsChild>
            <w:div w:id="1006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795">
      <w:bodyDiv w:val="1"/>
      <w:marLeft w:val="0"/>
      <w:marRight w:val="0"/>
      <w:marTop w:val="0"/>
      <w:marBottom w:val="0"/>
      <w:divBdr>
        <w:top w:val="none" w:sz="0" w:space="0" w:color="auto"/>
        <w:left w:val="none" w:sz="0" w:space="0" w:color="auto"/>
        <w:bottom w:val="none" w:sz="0" w:space="0" w:color="auto"/>
        <w:right w:val="none" w:sz="0" w:space="0" w:color="auto"/>
      </w:divBdr>
    </w:div>
    <w:div w:id="1767337356">
      <w:bodyDiv w:val="1"/>
      <w:marLeft w:val="0"/>
      <w:marRight w:val="0"/>
      <w:marTop w:val="0"/>
      <w:marBottom w:val="0"/>
      <w:divBdr>
        <w:top w:val="none" w:sz="0" w:space="0" w:color="auto"/>
        <w:left w:val="none" w:sz="0" w:space="0" w:color="auto"/>
        <w:bottom w:val="none" w:sz="0" w:space="0" w:color="auto"/>
        <w:right w:val="none" w:sz="0" w:space="0" w:color="auto"/>
      </w:divBdr>
    </w:div>
    <w:div w:id="1818183762">
      <w:bodyDiv w:val="1"/>
      <w:marLeft w:val="0"/>
      <w:marRight w:val="0"/>
      <w:marTop w:val="0"/>
      <w:marBottom w:val="0"/>
      <w:divBdr>
        <w:top w:val="none" w:sz="0" w:space="0" w:color="auto"/>
        <w:left w:val="none" w:sz="0" w:space="0" w:color="auto"/>
        <w:bottom w:val="none" w:sz="0" w:space="0" w:color="auto"/>
        <w:right w:val="none" w:sz="0" w:space="0" w:color="auto"/>
      </w:divBdr>
    </w:div>
    <w:div w:id="1837068879">
      <w:bodyDiv w:val="1"/>
      <w:marLeft w:val="0"/>
      <w:marRight w:val="0"/>
      <w:marTop w:val="0"/>
      <w:marBottom w:val="0"/>
      <w:divBdr>
        <w:top w:val="none" w:sz="0" w:space="0" w:color="auto"/>
        <w:left w:val="none" w:sz="0" w:space="0" w:color="auto"/>
        <w:bottom w:val="none" w:sz="0" w:space="0" w:color="auto"/>
        <w:right w:val="none" w:sz="0" w:space="0" w:color="auto"/>
      </w:divBdr>
      <w:divsChild>
        <w:div w:id="176965129">
          <w:marLeft w:val="0"/>
          <w:marRight w:val="0"/>
          <w:marTop w:val="0"/>
          <w:marBottom w:val="0"/>
          <w:divBdr>
            <w:top w:val="none" w:sz="0" w:space="0" w:color="auto"/>
            <w:left w:val="none" w:sz="0" w:space="0" w:color="auto"/>
            <w:bottom w:val="none" w:sz="0" w:space="0" w:color="auto"/>
            <w:right w:val="none" w:sz="0" w:space="0" w:color="auto"/>
          </w:divBdr>
          <w:divsChild>
            <w:div w:id="12695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6003">
      <w:bodyDiv w:val="1"/>
      <w:marLeft w:val="0"/>
      <w:marRight w:val="0"/>
      <w:marTop w:val="0"/>
      <w:marBottom w:val="0"/>
      <w:divBdr>
        <w:top w:val="none" w:sz="0" w:space="0" w:color="auto"/>
        <w:left w:val="none" w:sz="0" w:space="0" w:color="auto"/>
        <w:bottom w:val="none" w:sz="0" w:space="0" w:color="auto"/>
        <w:right w:val="none" w:sz="0" w:space="0" w:color="auto"/>
      </w:divBdr>
    </w:div>
    <w:div w:id="1862426457">
      <w:bodyDiv w:val="1"/>
      <w:marLeft w:val="0"/>
      <w:marRight w:val="0"/>
      <w:marTop w:val="0"/>
      <w:marBottom w:val="0"/>
      <w:divBdr>
        <w:top w:val="none" w:sz="0" w:space="0" w:color="auto"/>
        <w:left w:val="none" w:sz="0" w:space="0" w:color="auto"/>
        <w:bottom w:val="none" w:sz="0" w:space="0" w:color="auto"/>
        <w:right w:val="none" w:sz="0" w:space="0" w:color="auto"/>
      </w:divBdr>
    </w:div>
    <w:div w:id="1917589361">
      <w:bodyDiv w:val="1"/>
      <w:marLeft w:val="0"/>
      <w:marRight w:val="0"/>
      <w:marTop w:val="0"/>
      <w:marBottom w:val="0"/>
      <w:divBdr>
        <w:top w:val="none" w:sz="0" w:space="0" w:color="auto"/>
        <w:left w:val="none" w:sz="0" w:space="0" w:color="auto"/>
        <w:bottom w:val="none" w:sz="0" w:space="0" w:color="auto"/>
        <w:right w:val="none" w:sz="0" w:space="0" w:color="auto"/>
      </w:divBdr>
    </w:div>
    <w:div w:id="1945723833">
      <w:bodyDiv w:val="1"/>
      <w:marLeft w:val="0"/>
      <w:marRight w:val="0"/>
      <w:marTop w:val="0"/>
      <w:marBottom w:val="0"/>
      <w:divBdr>
        <w:top w:val="none" w:sz="0" w:space="0" w:color="auto"/>
        <w:left w:val="none" w:sz="0" w:space="0" w:color="auto"/>
        <w:bottom w:val="none" w:sz="0" w:space="0" w:color="auto"/>
        <w:right w:val="none" w:sz="0" w:space="0" w:color="auto"/>
      </w:divBdr>
    </w:div>
    <w:div w:id="1955403279">
      <w:bodyDiv w:val="1"/>
      <w:marLeft w:val="0"/>
      <w:marRight w:val="0"/>
      <w:marTop w:val="0"/>
      <w:marBottom w:val="0"/>
      <w:divBdr>
        <w:top w:val="none" w:sz="0" w:space="0" w:color="auto"/>
        <w:left w:val="none" w:sz="0" w:space="0" w:color="auto"/>
        <w:bottom w:val="none" w:sz="0" w:space="0" w:color="auto"/>
        <w:right w:val="none" w:sz="0" w:space="0" w:color="auto"/>
      </w:divBdr>
    </w:div>
    <w:div w:id="1965188205">
      <w:bodyDiv w:val="1"/>
      <w:marLeft w:val="0"/>
      <w:marRight w:val="0"/>
      <w:marTop w:val="0"/>
      <w:marBottom w:val="0"/>
      <w:divBdr>
        <w:top w:val="none" w:sz="0" w:space="0" w:color="auto"/>
        <w:left w:val="none" w:sz="0" w:space="0" w:color="auto"/>
        <w:bottom w:val="none" w:sz="0" w:space="0" w:color="auto"/>
        <w:right w:val="none" w:sz="0" w:space="0" w:color="auto"/>
      </w:divBdr>
    </w:div>
    <w:div w:id="1976057029">
      <w:bodyDiv w:val="1"/>
      <w:marLeft w:val="0"/>
      <w:marRight w:val="0"/>
      <w:marTop w:val="0"/>
      <w:marBottom w:val="0"/>
      <w:divBdr>
        <w:top w:val="none" w:sz="0" w:space="0" w:color="auto"/>
        <w:left w:val="none" w:sz="0" w:space="0" w:color="auto"/>
        <w:bottom w:val="none" w:sz="0" w:space="0" w:color="auto"/>
        <w:right w:val="none" w:sz="0" w:space="0" w:color="auto"/>
      </w:divBdr>
      <w:divsChild>
        <w:div w:id="1413235259">
          <w:marLeft w:val="0"/>
          <w:marRight w:val="0"/>
          <w:marTop w:val="0"/>
          <w:marBottom w:val="0"/>
          <w:divBdr>
            <w:top w:val="none" w:sz="0" w:space="0" w:color="auto"/>
            <w:left w:val="none" w:sz="0" w:space="0" w:color="auto"/>
            <w:bottom w:val="none" w:sz="0" w:space="0" w:color="auto"/>
            <w:right w:val="none" w:sz="0" w:space="0" w:color="auto"/>
          </w:divBdr>
          <w:divsChild>
            <w:div w:id="10571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8335">
      <w:bodyDiv w:val="1"/>
      <w:marLeft w:val="0"/>
      <w:marRight w:val="0"/>
      <w:marTop w:val="0"/>
      <w:marBottom w:val="0"/>
      <w:divBdr>
        <w:top w:val="none" w:sz="0" w:space="0" w:color="auto"/>
        <w:left w:val="none" w:sz="0" w:space="0" w:color="auto"/>
        <w:bottom w:val="none" w:sz="0" w:space="0" w:color="auto"/>
        <w:right w:val="none" w:sz="0" w:space="0" w:color="auto"/>
      </w:divBdr>
    </w:div>
    <w:div w:id="1990742090">
      <w:bodyDiv w:val="1"/>
      <w:marLeft w:val="0"/>
      <w:marRight w:val="0"/>
      <w:marTop w:val="0"/>
      <w:marBottom w:val="0"/>
      <w:divBdr>
        <w:top w:val="none" w:sz="0" w:space="0" w:color="auto"/>
        <w:left w:val="none" w:sz="0" w:space="0" w:color="auto"/>
        <w:bottom w:val="none" w:sz="0" w:space="0" w:color="auto"/>
        <w:right w:val="none" w:sz="0" w:space="0" w:color="auto"/>
      </w:divBdr>
    </w:div>
    <w:div w:id="1997680404">
      <w:bodyDiv w:val="1"/>
      <w:marLeft w:val="0"/>
      <w:marRight w:val="0"/>
      <w:marTop w:val="0"/>
      <w:marBottom w:val="0"/>
      <w:divBdr>
        <w:top w:val="none" w:sz="0" w:space="0" w:color="auto"/>
        <w:left w:val="none" w:sz="0" w:space="0" w:color="auto"/>
        <w:bottom w:val="none" w:sz="0" w:space="0" w:color="auto"/>
        <w:right w:val="none" w:sz="0" w:space="0" w:color="auto"/>
      </w:divBdr>
    </w:div>
    <w:div w:id="2051227035">
      <w:bodyDiv w:val="1"/>
      <w:marLeft w:val="0"/>
      <w:marRight w:val="0"/>
      <w:marTop w:val="0"/>
      <w:marBottom w:val="0"/>
      <w:divBdr>
        <w:top w:val="none" w:sz="0" w:space="0" w:color="auto"/>
        <w:left w:val="none" w:sz="0" w:space="0" w:color="auto"/>
        <w:bottom w:val="none" w:sz="0" w:space="0" w:color="auto"/>
        <w:right w:val="none" w:sz="0" w:space="0" w:color="auto"/>
      </w:divBdr>
    </w:div>
    <w:div w:id="2062291829">
      <w:bodyDiv w:val="1"/>
      <w:marLeft w:val="0"/>
      <w:marRight w:val="0"/>
      <w:marTop w:val="0"/>
      <w:marBottom w:val="0"/>
      <w:divBdr>
        <w:top w:val="none" w:sz="0" w:space="0" w:color="auto"/>
        <w:left w:val="none" w:sz="0" w:space="0" w:color="auto"/>
        <w:bottom w:val="none" w:sz="0" w:space="0" w:color="auto"/>
        <w:right w:val="none" w:sz="0" w:space="0" w:color="auto"/>
      </w:divBdr>
      <w:divsChild>
        <w:div w:id="1754815154">
          <w:marLeft w:val="0"/>
          <w:marRight w:val="0"/>
          <w:marTop w:val="0"/>
          <w:marBottom w:val="0"/>
          <w:divBdr>
            <w:top w:val="none" w:sz="0" w:space="0" w:color="auto"/>
            <w:left w:val="none" w:sz="0" w:space="0" w:color="auto"/>
            <w:bottom w:val="none" w:sz="0" w:space="0" w:color="auto"/>
            <w:right w:val="none" w:sz="0" w:space="0" w:color="auto"/>
          </w:divBdr>
          <w:divsChild>
            <w:div w:id="18174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7915">
      <w:bodyDiv w:val="1"/>
      <w:marLeft w:val="0"/>
      <w:marRight w:val="0"/>
      <w:marTop w:val="0"/>
      <w:marBottom w:val="0"/>
      <w:divBdr>
        <w:top w:val="none" w:sz="0" w:space="0" w:color="auto"/>
        <w:left w:val="none" w:sz="0" w:space="0" w:color="auto"/>
        <w:bottom w:val="none" w:sz="0" w:space="0" w:color="auto"/>
        <w:right w:val="none" w:sz="0" w:space="0" w:color="auto"/>
      </w:divBdr>
    </w:div>
    <w:div w:id="2100834704">
      <w:bodyDiv w:val="1"/>
      <w:marLeft w:val="0"/>
      <w:marRight w:val="0"/>
      <w:marTop w:val="0"/>
      <w:marBottom w:val="0"/>
      <w:divBdr>
        <w:top w:val="none" w:sz="0" w:space="0" w:color="auto"/>
        <w:left w:val="none" w:sz="0" w:space="0" w:color="auto"/>
        <w:bottom w:val="none" w:sz="0" w:space="0" w:color="auto"/>
        <w:right w:val="none" w:sz="0" w:space="0" w:color="auto"/>
      </w:divBdr>
    </w:div>
    <w:div w:id="2111126064">
      <w:bodyDiv w:val="1"/>
      <w:marLeft w:val="0"/>
      <w:marRight w:val="0"/>
      <w:marTop w:val="0"/>
      <w:marBottom w:val="0"/>
      <w:divBdr>
        <w:top w:val="none" w:sz="0" w:space="0" w:color="auto"/>
        <w:left w:val="none" w:sz="0" w:space="0" w:color="auto"/>
        <w:bottom w:val="none" w:sz="0" w:space="0" w:color="auto"/>
        <w:right w:val="none" w:sz="0" w:space="0" w:color="auto"/>
      </w:divBdr>
    </w:div>
    <w:div w:id="2131364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gif"/><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image" Target="media/image28.gi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kiki442002/STM32_embeded_audio_classifier/tree/interfac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github.com/kiki442002/STM32_embeded_audio_classifier/tree/carte_SD" TargetMode="External"/><Relationship Id="rId49"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kiki442002/STM32_embeded_audio_classifier/tree/filtrage_featur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hyperlink" Target="https://gestion-projets.univ-lemans.fr"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footer" Target="footer2.xml"/><Relationship Id="rId20" Type="http://schemas.openxmlformats.org/officeDocument/2006/relationships/hyperlink" Target="https://github.com/kiki442002/STM32_embeded_audio_classifier/tree/filtrage_feature" TargetMode="External"/><Relationship Id="rId41" Type="http://schemas.openxmlformats.org/officeDocument/2006/relationships/hyperlink" Target="https://github.com/kiki442002/IA_embeded_audio_classifier/tree/mai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Amm23</b:Tag>
    <b:SourceType>Book</b:SourceType>
    <b:Guid>{4F939261-909E-5245-9247-498B3E09BB13}</b:Guid>
    <b:LCID>en-GB</b:LCID>
    <b:Author>
      <b:Author>
        <b:NameList>
          <b:Person>
            <b:Last>Ahmed</b:Last>
            <b:First>Ammar</b:First>
          </b:Person>
        </b:NameList>
      </b:Author>
    </b:Author>
    <b:Title>Multi-purpose acoustic sensor for smart home</b:Title>
    <b:City>Le Mans</b:City>
    <b:Publisher>LE MANS UNIVERSITÉ</b:Publisher>
    <b:Year>2023</b:Year>
    <b:RefOrder>1</b:RefOrder>
  </b:Source>
  <b:Source>
    <b:Tag>stm</b:Tag>
    <b:SourceType>InternetSite</b:SourceType>
    <b:Guid>{B1699EC8-95FD-0645-B5BE-13E4C6BDE8ED}</b:Guid>
    <b:Title>stm32-for-vscode - Visual Studio Marketplace</b:Title>
    <b:URL>https://marketplace.visualstudio.com/items?itemName=bmd.stm32-for-vscode</b:URL>
    <b:RefOrder>3</b:RefOrder>
  </b:Source>
  <b:Source>
    <b:Tag>Plu</b:Tag>
    <b:SourceType>InternetSite</b:SourceType>
    <b:Guid>{C427D14F-3130-B44B-B094-0E4DCCFB43D5}</b:Guid>
    <b:URL>https://marketplace.visualstudio.com/items?itemName=ms-python.python</b:URL>
    <b:Title>Python - Visual Studio Marketplace</b:Title>
    <b:RefOrder>2</b:RefOrder>
  </b:Source>
  <b:Source>
    <b:Tag>CCV</b:Tag>
    <b:SourceType>InternetSite</b:SourceType>
    <b:Guid>{B18F9A6C-6A35-AF43-A9C2-169CBEC5A474}</b:Guid>
    <b:Title>C/C++ - Visual Studio Marketplace</b:Title>
    <b:URL>https://marketplace.visualstudio.com/items?itemName=ms-vscode.cpptools</b:URL>
    <b:RefOrder>4</b:RefOrder>
  </b:Source>
  <b:Source>
    <b:Tag>32F</b:Tag>
    <b:SourceType>InternetSite</b:SourceType>
    <b:Guid>{A1CE7126-CB79-FF4F-8F27-C55A3060147F}</b:Guid>
    <b:Title>32F769IDISCOVERY - Discovery kit with STM32F769NI MCU - STMicroelectronics</b:Title>
    <b:URL>https://www.st.com/en/evaluation-tools/32f769idiscovery.html</b:URL>
    <b:RefOrder>5</b:RefOrder>
  </b:Source>
  <b:Source>
    <b:Tag>Pro</b:Tag>
    <b:SourceType>InternetSite</b:SourceType>
    <b:Guid>{A2356F52-58DF-FD4D-93AF-194B7CCBA437}</b:Guid>
    <b:Title>Projet_5A</b:Title>
    <b:InternetSiteTitle>Github</b:InternetSiteTitle>
    <b:URL>https://github.com/kiki442002/Projet_5A</b:URL>
    <b:RefOrder>6</b:RefOrder>
  </b:Source>
  <b:Source>
    <b:Tag>BSP</b:Tag>
    <b:SourceType>InternetSite</b:SourceType>
    <b:Guid>{344F62B2-38C6-1F43-9A9A-8B0A0B48B3E7}</b:Guid>
    <b:Title>BSP</b:Title>
    <b:InternetSiteTitle>GitHub</b:InternetSiteTitle>
    <b:URL>https://github.com/STMicroelectronics/32f769idiscovery-bsp?tab=BSD-3-Clause-1-ov-file</b:URL>
    <b:RefOrder>7</b:RefOrder>
  </b:Source>
  <b:Source>
    <b:Tag>CMS</b:Tag>
    <b:SourceType>InternetSite</b:SourceType>
    <b:Guid>{217D35CE-E59D-1842-8147-73718A7B3567}</b:Guid>
    <b:Title>CMSIS-DSP</b:Title>
    <b:InternetSiteTitle>GitHub</b:InternetSiteTitle>
    <b:URL>https://github.com/ARM-software/CMSIS-DSP</b:URL>
    <b:RefOrder>8</b:RefOrder>
  </b:Source>
  <b:Source>
    <b:Tag>STE</b:Tag>
    <b:SourceType>InternetSite</b:SourceType>
    <b:Guid>{E4D7758C-A89E-1244-9EF2-78BBDF551EC6}</b:Guid>
    <b:Title>ST Edge AI Developer Cloud</b:Title>
    <b:URL>https://stm32ai-cs.st.com/home</b:URL>
    <b:RefOrder>9</b:RefOrder>
  </b:Source>
</b:Sources>
</file>

<file path=customXml/itemProps1.xml><?xml version="1.0" encoding="utf-8"?>
<ds:datastoreItem xmlns:ds="http://schemas.openxmlformats.org/officeDocument/2006/customXml" ds:itemID="{A05FF701-38B8-6540-B593-5229754D9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33</Pages>
  <Words>7822</Words>
  <Characters>44586</Characters>
  <Application>Microsoft Office Word</Application>
  <DocSecurity>0</DocSecurity>
  <Lines>371</Lines>
  <Paragraphs>104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projet</vt:lpstr>
      <vt:lpstr>Rapport de projet intermédiaire</vt:lpstr>
    </vt:vector>
  </TitlesOfParts>
  <Company>Killian PICOT</Company>
  <LinksUpToDate>false</LinksUpToDate>
  <CharactersWithSpaces>52304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Acquisition de signaux et classification en temps réel</dc:subject>
  <dc:creator>Killian Picot</dc:creator>
  <cp:keywords/>
  <dc:description/>
  <cp:lastModifiedBy>Killian Picot</cp:lastModifiedBy>
  <cp:revision>31</cp:revision>
  <dcterms:created xsi:type="dcterms:W3CDTF">2024-12-09T19:26:00Z</dcterms:created>
  <dcterms:modified xsi:type="dcterms:W3CDTF">2025-02-24T19:52:00Z</dcterms:modified>
  <cp:category>5A ASTRE 2024 - 2025</cp:category>
</cp:coreProperties>
</file>